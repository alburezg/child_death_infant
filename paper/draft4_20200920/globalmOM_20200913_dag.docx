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7FB768" w14:textId="2CAC3B1A" w:rsidR="004F4EC8" w:rsidRDefault="0027796A" w:rsidP="004F4EC8">
      <w:pPr>
        <w:spacing w:line="240" w:lineRule="auto"/>
        <w:jc w:val="center"/>
        <w:rPr>
          <w:rFonts w:ascii="Aparajita" w:hAnsi="Aparajita" w:cs="Aparajita"/>
          <w:b/>
          <w:bCs/>
        </w:rPr>
      </w:pPr>
      <w:bookmarkStart w:id="0" w:name="_Hlk31806642"/>
      <w:bookmarkStart w:id="1" w:name="_Hlk51503760"/>
      <w:r>
        <w:rPr>
          <w:rFonts w:ascii="Aparajita" w:hAnsi="Aparajita" w:cs="Aparajita"/>
          <w:b/>
          <w:bCs/>
        </w:rPr>
        <w:t>Global Estimates of</w:t>
      </w:r>
      <w:r w:rsidR="00FB3F59" w:rsidRPr="00266175">
        <w:rPr>
          <w:rFonts w:ascii="Aparajita" w:hAnsi="Aparajita" w:cs="Aparajita"/>
          <w:b/>
          <w:bCs/>
        </w:rPr>
        <w:t xml:space="preserve"> </w:t>
      </w:r>
      <w:r>
        <w:rPr>
          <w:rFonts w:ascii="Aparajita" w:hAnsi="Aparajita" w:cs="Aparajita"/>
          <w:b/>
          <w:bCs/>
        </w:rPr>
        <w:t>Maternal Bereavement</w:t>
      </w:r>
      <w:r w:rsidR="004F4EC8">
        <w:rPr>
          <w:rFonts w:ascii="Aparajita" w:hAnsi="Aparajita" w:cs="Aparajita"/>
          <w:b/>
          <w:bCs/>
        </w:rPr>
        <w:t xml:space="preserve">: </w:t>
      </w:r>
    </w:p>
    <w:p w14:paraId="601ACD67" w14:textId="2A6944B3" w:rsidR="006D57CB" w:rsidRDefault="004F4EC8" w:rsidP="004F4EC8">
      <w:pPr>
        <w:spacing w:line="240" w:lineRule="auto"/>
        <w:jc w:val="center"/>
        <w:rPr>
          <w:rFonts w:ascii="Aparajita" w:hAnsi="Aparajita" w:cs="Aparajita"/>
          <w:b/>
          <w:bCs/>
        </w:rPr>
      </w:pPr>
      <w:r>
        <w:rPr>
          <w:rFonts w:ascii="Aparajita" w:hAnsi="Aparajita" w:cs="Aparajita"/>
          <w:b/>
          <w:bCs/>
        </w:rPr>
        <w:t>New Indicators of the Cumulative Prevalence of Child Loss in 168 Countries and Territories</w:t>
      </w:r>
      <w:commentRangeStart w:id="2"/>
      <w:r>
        <w:rPr>
          <w:rFonts w:ascii="Aparajita" w:hAnsi="Aparajita" w:cs="Aparajita"/>
          <w:b/>
          <w:bCs/>
        </w:rPr>
        <w:t xml:space="preserve"> </w:t>
      </w:r>
      <w:bookmarkEnd w:id="0"/>
      <w:commentRangeEnd w:id="2"/>
      <w:r w:rsidR="00A42DE1">
        <w:rPr>
          <w:rStyle w:val="CommentReference"/>
          <w:rFonts w:asciiTheme="minorHAnsi" w:eastAsiaTheme="minorHAnsi" w:hAnsiTheme="minorHAnsi" w:cstheme="minorBidi"/>
        </w:rPr>
        <w:commentReference w:id="2"/>
      </w:r>
    </w:p>
    <w:p w14:paraId="0D58DF97" w14:textId="75A81C72" w:rsidR="003C6524" w:rsidRDefault="00C00B4C" w:rsidP="006E099E">
      <w:pPr>
        <w:spacing w:line="240" w:lineRule="auto"/>
        <w:jc w:val="center"/>
        <w:rPr>
          <w:rFonts w:ascii="Aparajita" w:hAnsi="Aparajita" w:cs="Aparajita"/>
          <w:b/>
          <w:bCs/>
        </w:rPr>
      </w:pPr>
      <w:r>
        <w:rPr>
          <w:rFonts w:ascii="Aparajita" w:hAnsi="Aparajita" w:cs="Aparajita"/>
          <w:b/>
          <w:bCs/>
        </w:rPr>
        <w:t xml:space="preserve"> </w:t>
      </w:r>
    </w:p>
    <w:bookmarkEnd w:id="1"/>
    <w:p w14:paraId="32C1D6C2" w14:textId="77777777" w:rsidR="00C00B4C" w:rsidRPr="003C6524" w:rsidRDefault="00C00B4C" w:rsidP="003D1872">
      <w:pPr>
        <w:jc w:val="center"/>
        <w:rPr>
          <w:rFonts w:ascii="Aparajita" w:hAnsi="Aparajita" w:cs="Aparajita"/>
          <w:b/>
          <w:bCs/>
        </w:rPr>
      </w:pPr>
    </w:p>
    <w:p w14:paraId="0423F7EA" w14:textId="35AF5185" w:rsidR="003C6524" w:rsidRPr="001C46FB" w:rsidRDefault="003C6524" w:rsidP="001C46FB">
      <w:pPr>
        <w:spacing w:line="240" w:lineRule="auto"/>
        <w:rPr>
          <w:rFonts w:ascii="Aparajita" w:hAnsi="Aparajita" w:cs="Aparajita"/>
          <w:b/>
          <w:bCs/>
        </w:rPr>
      </w:pPr>
      <w:r w:rsidRPr="001C46FB">
        <w:rPr>
          <w:rFonts w:ascii="Aparajita" w:hAnsi="Aparajita" w:cs="Aparajita"/>
          <w:b/>
          <w:bCs/>
        </w:rPr>
        <w:t>Abstract</w:t>
      </w:r>
    </w:p>
    <w:p w14:paraId="22A93945" w14:textId="472CD2DF" w:rsidR="003C6524" w:rsidRPr="001C46FB" w:rsidRDefault="003C6524" w:rsidP="001C46FB">
      <w:pPr>
        <w:spacing w:line="240" w:lineRule="auto"/>
        <w:rPr>
          <w:rFonts w:ascii="Aparajita" w:hAnsi="Aparajita" w:cs="Aparajita"/>
          <w:b/>
          <w:bCs/>
        </w:rPr>
      </w:pPr>
      <w:r w:rsidRPr="001C46FB">
        <w:rPr>
          <w:rFonts w:ascii="Aparajita" w:hAnsi="Aparajita" w:cs="Aparajita"/>
          <w:b/>
          <w:bCs/>
        </w:rPr>
        <w:t>Background</w:t>
      </w:r>
    </w:p>
    <w:p w14:paraId="1DA29931" w14:textId="4B3D2761" w:rsidR="008974D3" w:rsidRPr="001C46FB" w:rsidRDefault="001C63BB" w:rsidP="001C46FB">
      <w:pPr>
        <w:spacing w:line="240" w:lineRule="auto"/>
        <w:rPr>
          <w:rFonts w:ascii="Aparajita" w:hAnsi="Aparajita" w:cs="Aparajita"/>
          <w:b/>
          <w:bCs/>
        </w:rPr>
      </w:pPr>
      <w:r>
        <w:rPr>
          <w:rFonts w:ascii="Aparajita" w:hAnsi="Aparajita" w:cs="Aparajita"/>
        </w:rPr>
        <w:t>S</w:t>
      </w:r>
      <w:r w:rsidR="00936BF8">
        <w:rPr>
          <w:rFonts w:ascii="Aparajita" w:hAnsi="Aparajita" w:cs="Aparajita"/>
        </w:rPr>
        <w:t>ocial epidemiolog</w:t>
      </w:r>
      <w:r w:rsidR="00C0229B">
        <w:rPr>
          <w:rFonts w:ascii="Aparajita" w:hAnsi="Aparajita" w:cs="Aparajita"/>
        </w:rPr>
        <w:t>ists</w:t>
      </w:r>
      <w:r w:rsidR="00936BF8">
        <w:rPr>
          <w:rFonts w:ascii="Aparajita" w:hAnsi="Aparajita" w:cs="Aparajita"/>
        </w:rPr>
        <w:t xml:space="preserve"> </w:t>
      </w:r>
      <w:r w:rsidR="00C0229B">
        <w:rPr>
          <w:rFonts w:ascii="Aparajita" w:hAnsi="Aparajita" w:cs="Aparajita"/>
        </w:rPr>
        <w:t xml:space="preserve">have established </w:t>
      </w:r>
      <w:r w:rsidR="00D40AAA">
        <w:rPr>
          <w:rFonts w:ascii="Aparajita" w:hAnsi="Aparajita" w:cs="Aparajita"/>
        </w:rPr>
        <w:t xml:space="preserve">the </w:t>
      </w:r>
      <w:r w:rsidR="006F2B43">
        <w:rPr>
          <w:rFonts w:ascii="Aparajita" w:hAnsi="Aparajita" w:cs="Aparajita"/>
        </w:rPr>
        <w:t xml:space="preserve">negative </w:t>
      </w:r>
      <w:r w:rsidR="00D40AAA">
        <w:rPr>
          <w:rFonts w:ascii="Aparajita" w:hAnsi="Aparajita" w:cs="Aparajita"/>
        </w:rPr>
        <w:t xml:space="preserve">health </w:t>
      </w:r>
      <w:r w:rsidR="00E44DED">
        <w:rPr>
          <w:rFonts w:ascii="Aparajita" w:hAnsi="Aparajita" w:cs="Aparajita"/>
        </w:rPr>
        <w:t xml:space="preserve">consequences </w:t>
      </w:r>
      <w:r w:rsidR="00D40AAA">
        <w:rPr>
          <w:rFonts w:ascii="Aparajita" w:hAnsi="Aparajita" w:cs="Aparajita"/>
        </w:rPr>
        <w:t>of parental bereavement</w:t>
      </w:r>
      <w:r>
        <w:rPr>
          <w:rFonts w:ascii="Aparajita" w:hAnsi="Aparajita" w:cs="Aparajita"/>
        </w:rPr>
        <w:t>; yet</w:t>
      </w:r>
      <w:r w:rsidR="00D40AAA">
        <w:rPr>
          <w:rFonts w:ascii="Aparajita" w:hAnsi="Aparajita" w:cs="Aparajita"/>
        </w:rPr>
        <w:t xml:space="preserve"> we lack </w:t>
      </w:r>
      <w:r w:rsidR="00C0229B">
        <w:rPr>
          <w:rFonts w:ascii="Aparajita" w:hAnsi="Aparajita" w:cs="Aparajita"/>
        </w:rPr>
        <w:t xml:space="preserve">a </w:t>
      </w:r>
      <w:r w:rsidR="00E534B4">
        <w:rPr>
          <w:rFonts w:ascii="Aparajita" w:hAnsi="Aparajita" w:cs="Aparajita"/>
        </w:rPr>
        <w:t>standard</w:t>
      </w:r>
      <w:r w:rsidR="00C0229B">
        <w:rPr>
          <w:rFonts w:ascii="Aparajita" w:hAnsi="Aparajita" w:cs="Aparajita"/>
        </w:rPr>
        <w:t xml:space="preserve">ized approach for </w:t>
      </w:r>
      <w:r w:rsidR="008974D3" w:rsidRPr="001C46FB">
        <w:rPr>
          <w:rFonts w:ascii="Aparajita" w:hAnsi="Aparajita" w:cs="Aparajita"/>
        </w:rPr>
        <w:t>estimat</w:t>
      </w:r>
      <w:r w:rsidR="00C0229B">
        <w:rPr>
          <w:rFonts w:ascii="Aparajita" w:hAnsi="Aparajita" w:cs="Aparajita"/>
        </w:rPr>
        <w:t>ing</w:t>
      </w:r>
      <w:r w:rsidR="008974D3" w:rsidRPr="001C46FB">
        <w:rPr>
          <w:rFonts w:ascii="Aparajita" w:hAnsi="Aparajita" w:cs="Aparajita"/>
        </w:rPr>
        <w:t xml:space="preserve"> the prevalence of bereaved </w:t>
      </w:r>
      <w:commentRangeStart w:id="3"/>
      <w:r w:rsidR="008974D3" w:rsidRPr="001C46FB">
        <w:rPr>
          <w:rFonts w:ascii="Aparajita" w:hAnsi="Aparajita" w:cs="Aparajita"/>
        </w:rPr>
        <w:t>parents</w:t>
      </w:r>
      <w:commentRangeEnd w:id="3"/>
      <w:r w:rsidR="00657AF9">
        <w:rPr>
          <w:rStyle w:val="CommentReference"/>
          <w:rFonts w:asciiTheme="minorHAnsi" w:eastAsiaTheme="minorHAnsi" w:hAnsiTheme="minorHAnsi" w:cstheme="minorBidi"/>
        </w:rPr>
        <w:commentReference w:id="3"/>
      </w:r>
      <w:r w:rsidR="008974D3" w:rsidRPr="001C46FB">
        <w:rPr>
          <w:rFonts w:ascii="Aparajita" w:hAnsi="Aparajita" w:cs="Aparajita"/>
        </w:rPr>
        <w:t xml:space="preserve">. </w:t>
      </w:r>
    </w:p>
    <w:p w14:paraId="5169C3AA" w14:textId="7D874543"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Methods </w:t>
      </w:r>
    </w:p>
    <w:p w14:paraId="49791D31" w14:textId="39946BA0" w:rsidR="00604C00" w:rsidRPr="001C46FB" w:rsidRDefault="00D40AAA" w:rsidP="001C46FB">
      <w:pPr>
        <w:spacing w:line="240" w:lineRule="auto"/>
        <w:rPr>
          <w:rFonts w:ascii="Aparajita" w:hAnsi="Aparajita" w:cs="Aparajita"/>
          <w:b/>
          <w:bCs/>
        </w:rPr>
      </w:pPr>
      <w:r>
        <w:rPr>
          <w:rFonts w:ascii="Aparajita" w:hAnsi="Aparajita" w:cs="Aparajita"/>
        </w:rPr>
        <w:t>W</w:t>
      </w:r>
      <w:r w:rsidRPr="001C46FB">
        <w:rPr>
          <w:rFonts w:ascii="Aparajita" w:hAnsi="Aparajita" w:cs="Aparajita"/>
        </w:rPr>
        <w:t>e generate indicators of the cumulative prevalence of mothers who have had an infant, under-five</w:t>
      </w:r>
      <w:r w:rsidR="001C63BB">
        <w:rPr>
          <w:rFonts w:ascii="Aparajita" w:hAnsi="Aparajita" w:cs="Aparajita"/>
        </w:rPr>
        <w:t>-</w:t>
      </w:r>
      <w:r w:rsidRPr="001C46FB">
        <w:rPr>
          <w:rFonts w:ascii="Aparajita" w:hAnsi="Aparajita" w:cs="Aparajita"/>
        </w:rPr>
        <w:t>year</w:t>
      </w:r>
      <w:r w:rsidR="001C63BB">
        <w:rPr>
          <w:rFonts w:ascii="Aparajita" w:hAnsi="Aparajita" w:cs="Aparajita"/>
        </w:rPr>
        <w:t>-</w:t>
      </w:r>
      <w:r w:rsidRPr="001C46FB">
        <w:rPr>
          <w:rFonts w:ascii="Aparajita" w:hAnsi="Aparajita" w:cs="Aparajita"/>
        </w:rPr>
        <w:t>old, or any-age child ever die</w:t>
      </w:r>
      <w:r w:rsidR="00E534B4">
        <w:rPr>
          <w:rFonts w:ascii="Aparajita" w:hAnsi="Aparajita" w:cs="Aparajita"/>
        </w:rPr>
        <w:t xml:space="preserve"> </w:t>
      </w:r>
      <w:r w:rsidR="008F34EC">
        <w:rPr>
          <w:rFonts w:ascii="Aparajita" w:hAnsi="Aparajita" w:cs="Aparajita"/>
        </w:rPr>
        <w:t xml:space="preserve">by using </w:t>
      </w:r>
      <w:r w:rsidR="00F446DF">
        <w:rPr>
          <w:rFonts w:ascii="Aparajita" w:hAnsi="Aparajita" w:cs="Aparajita"/>
        </w:rPr>
        <w:t xml:space="preserve">publicly available </w:t>
      </w:r>
      <w:r w:rsidR="00E534B4" w:rsidRPr="001C46FB">
        <w:rPr>
          <w:rFonts w:ascii="Aparajita" w:hAnsi="Aparajita" w:cs="Aparajita"/>
        </w:rPr>
        <w:t xml:space="preserve">survey </w:t>
      </w:r>
      <w:r w:rsidR="00E534B4">
        <w:rPr>
          <w:rFonts w:ascii="Aparajita" w:hAnsi="Aparajita" w:cs="Aparajita"/>
        </w:rPr>
        <w:t>data</w:t>
      </w:r>
      <w:r w:rsidR="00F446DF">
        <w:rPr>
          <w:rFonts w:ascii="Aparajita" w:hAnsi="Aparajita" w:cs="Aparajita"/>
        </w:rPr>
        <w:t>, and a novel</w:t>
      </w:r>
      <w:r w:rsidR="008F34EC">
        <w:rPr>
          <w:rFonts w:ascii="Aparajita" w:hAnsi="Aparajita" w:cs="Aparajita"/>
        </w:rPr>
        <w:t>,</w:t>
      </w:r>
      <w:r w:rsidR="00F446DF">
        <w:rPr>
          <w:rFonts w:ascii="Aparajita" w:hAnsi="Aparajita" w:cs="Aparajita"/>
        </w:rPr>
        <w:t xml:space="preserve"> indirect approach that combines</w:t>
      </w:r>
      <w:r w:rsidR="00E534B4">
        <w:rPr>
          <w:rFonts w:ascii="Aparajita" w:hAnsi="Aparajita" w:cs="Aparajita"/>
        </w:rPr>
        <w:t xml:space="preserve"> </w:t>
      </w:r>
      <w:r w:rsidR="00E534B4" w:rsidRPr="001C46FB">
        <w:rPr>
          <w:rFonts w:ascii="Aparajita" w:hAnsi="Aparajita" w:cs="Aparajita"/>
        </w:rPr>
        <w:t xml:space="preserve">formal kinship </w:t>
      </w:r>
      <w:r w:rsidR="00E534B4">
        <w:rPr>
          <w:rFonts w:ascii="Aparajita" w:hAnsi="Aparajita" w:cs="Aparajita"/>
        </w:rPr>
        <w:t xml:space="preserve">models </w:t>
      </w:r>
      <w:r w:rsidR="00C54A27">
        <w:rPr>
          <w:rFonts w:ascii="Aparajita" w:hAnsi="Aparajita" w:cs="Aparajita"/>
        </w:rPr>
        <w:t>and</w:t>
      </w:r>
      <w:r w:rsidR="00C54A27" w:rsidRPr="001C46FB">
        <w:rPr>
          <w:rFonts w:ascii="Aparajita" w:hAnsi="Aparajita" w:cs="Aparajita"/>
        </w:rPr>
        <w:t xml:space="preserve"> </w:t>
      </w:r>
      <w:r w:rsidR="00E534B4" w:rsidRPr="001C46FB">
        <w:rPr>
          <w:rFonts w:ascii="Aparajita" w:hAnsi="Aparajita" w:cs="Aparajita"/>
        </w:rPr>
        <w:t>life</w:t>
      </w:r>
      <w:r w:rsidR="00280AAB">
        <w:rPr>
          <w:rFonts w:ascii="Aparajita" w:hAnsi="Aparajita" w:cs="Aparajita"/>
        </w:rPr>
        <w:t xml:space="preserve"> </w:t>
      </w:r>
      <w:r w:rsidR="00E534B4" w:rsidRPr="001C46FB">
        <w:rPr>
          <w:rFonts w:ascii="Aparajita" w:hAnsi="Aparajita" w:cs="Aparajita"/>
        </w:rPr>
        <w:t>table method</w:t>
      </w:r>
      <w:ins w:id="4" w:author="MPIDR_D\alburezgutierrez" w:date="2020-09-26T17:14:00Z">
        <w:r w:rsidR="00B13F32">
          <w:rPr>
            <w:rFonts w:ascii="Aparajita" w:hAnsi="Aparajita" w:cs="Aparajita"/>
          </w:rPr>
          <w:t>s</w:t>
        </w:r>
      </w:ins>
      <w:r w:rsidRPr="001C46FB">
        <w:rPr>
          <w:rFonts w:ascii="Aparajita" w:hAnsi="Aparajita" w:cs="Aparajita"/>
        </w:rPr>
        <w:t xml:space="preserve">. We label these </w:t>
      </w:r>
      <w:r w:rsidR="003D4C26">
        <w:rPr>
          <w:rFonts w:ascii="Aparajita" w:hAnsi="Aparajita" w:cs="Aparajita"/>
        </w:rPr>
        <w:t>measures</w:t>
      </w:r>
      <w:r w:rsidRPr="001C46FB">
        <w:rPr>
          <w:rFonts w:ascii="Aparajita" w:hAnsi="Aparajita" w:cs="Aparajita"/>
        </w:rPr>
        <w:t xml:space="preserve"> the maternal cumulative prevalence of infant mortality (mIM), under-five mortality (mU5M), and offspring mortality (mOM)</w:t>
      </w:r>
      <w:r w:rsidR="00990333">
        <w:rPr>
          <w:rFonts w:ascii="Aparajita" w:hAnsi="Aparajita" w:cs="Aparajita"/>
        </w:rPr>
        <w:t xml:space="preserve"> and generate prevalence estimates for </w:t>
      </w:r>
      <w:r w:rsidR="00990333" w:rsidRPr="001C46FB">
        <w:rPr>
          <w:rFonts w:ascii="Aparajita" w:hAnsi="Aparajita" w:cs="Aparajita"/>
        </w:rPr>
        <w:t>168 countries</w:t>
      </w:r>
      <w:r w:rsidR="00990333">
        <w:rPr>
          <w:rFonts w:ascii="Aparajita" w:hAnsi="Aparajita" w:cs="Aparajita"/>
        </w:rPr>
        <w:t xml:space="preserve"> and territories</w:t>
      </w:r>
      <w:r w:rsidR="00990333" w:rsidRPr="001C46FB">
        <w:rPr>
          <w:rFonts w:ascii="Aparajita" w:hAnsi="Aparajita" w:cs="Aparajita"/>
        </w:rPr>
        <w:t xml:space="preserve">. </w:t>
      </w:r>
    </w:p>
    <w:p w14:paraId="448B7FB4" w14:textId="1022423D"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Results </w:t>
      </w:r>
    </w:p>
    <w:p w14:paraId="65155144" w14:textId="0DF1AABA" w:rsidR="00990333" w:rsidRPr="001C46FB" w:rsidRDefault="00DB7502" w:rsidP="001C46FB">
      <w:pPr>
        <w:pStyle w:val="CommentText"/>
        <w:spacing w:after="0" w:line="240" w:lineRule="auto"/>
        <w:rPr>
          <w:rFonts w:ascii="Aparajita" w:hAnsi="Aparajita" w:cs="Aparajita"/>
          <w:sz w:val="24"/>
          <w:szCs w:val="24"/>
        </w:rPr>
      </w:pPr>
      <w:r>
        <w:rPr>
          <w:rFonts w:ascii="Aparajita" w:hAnsi="Aparajita" w:cs="Aparajita"/>
          <w:sz w:val="24"/>
          <w:szCs w:val="24"/>
        </w:rPr>
        <w:t xml:space="preserve">In </w:t>
      </w:r>
      <w:r w:rsidR="008F34EC">
        <w:rPr>
          <w:rFonts w:ascii="Aparajita" w:hAnsi="Aparajita" w:cs="Aparajita"/>
          <w:sz w:val="24"/>
          <w:szCs w:val="24"/>
        </w:rPr>
        <w:t>several Asian and European countries</w:t>
      </w:r>
      <w:r>
        <w:rPr>
          <w:rFonts w:ascii="Aparajita" w:hAnsi="Aparajita" w:cs="Aparajita"/>
          <w:sz w:val="24"/>
          <w:szCs w:val="24"/>
        </w:rPr>
        <w:t>, the</w:t>
      </w:r>
      <w:r w:rsidR="00A83ED3">
        <w:rPr>
          <w:rFonts w:ascii="Aparajita" w:hAnsi="Aparajita" w:cs="Aparajita"/>
          <w:sz w:val="24"/>
          <w:szCs w:val="24"/>
        </w:rPr>
        <w:t xml:space="preserve"> mIM and mU5M </w:t>
      </w:r>
      <w:r w:rsidR="0022560C">
        <w:rPr>
          <w:rFonts w:ascii="Aparajita" w:hAnsi="Aparajita" w:cs="Aparajita"/>
          <w:sz w:val="24"/>
          <w:szCs w:val="24"/>
        </w:rPr>
        <w:t>are below 10 per 1000 mothers</w:t>
      </w:r>
      <w:r w:rsidR="00990333">
        <w:rPr>
          <w:rFonts w:ascii="Aparajita" w:hAnsi="Aparajita" w:cs="Aparajita"/>
          <w:sz w:val="24"/>
          <w:szCs w:val="24"/>
        </w:rPr>
        <w:t xml:space="preserve"> </w:t>
      </w:r>
      <w:r w:rsidR="006B5D01">
        <w:rPr>
          <w:rFonts w:ascii="Aparajita" w:hAnsi="Aparajita" w:cs="Aparajita"/>
          <w:sz w:val="24"/>
          <w:szCs w:val="24"/>
        </w:rPr>
        <w:t xml:space="preserve">yet exceed 200 per </w:t>
      </w:r>
      <w:ins w:id="5" w:author="MPIDR_D\alburezgutierrez" w:date="2020-09-26T17:14:00Z">
        <w:r w:rsidR="00B13F32">
          <w:rPr>
            <w:rFonts w:ascii="Aparajita" w:hAnsi="Aparajita" w:cs="Aparajita"/>
            <w:sz w:val="24"/>
            <w:szCs w:val="24"/>
          </w:rPr>
          <w:t>1</w:t>
        </w:r>
      </w:ins>
      <w:del w:id="6" w:author="MPIDR_D\alburezgutierrez" w:date="2020-09-26T17:14:00Z">
        <w:r w:rsidR="006B5D01" w:rsidDel="00B13F32">
          <w:rPr>
            <w:rFonts w:ascii="Aparajita" w:hAnsi="Aparajita" w:cs="Aparajita"/>
            <w:sz w:val="24"/>
            <w:szCs w:val="24"/>
          </w:rPr>
          <w:delText>,</w:delText>
        </w:r>
      </w:del>
      <w:r w:rsidR="006B5D01">
        <w:rPr>
          <w:rFonts w:ascii="Aparajita" w:hAnsi="Aparajita" w:cs="Aparajita"/>
          <w:sz w:val="24"/>
          <w:szCs w:val="24"/>
        </w:rPr>
        <w:t xml:space="preserve">000 mothers in </w:t>
      </w:r>
      <w:r w:rsidR="00990333">
        <w:rPr>
          <w:rFonts w:ascii="Aparajita" w:hAnsi="Aparajita" w:cs="Aparajita"/>
          <w:sz w:val="24"/>
          <w:szCs w:val="24"/>
        </w:rPr>
        <w:t>many</w:t>
      </w:r>
      <w:r w:rsidR="00A83ED3">
        <w:rPr>
          <w:rFonts w:ascii="Aparajita" w:hAnsi="Aparajita" w:cs="Aparajita"/>
          <w:sz w:val="24"/>
          <w:szCs w:val="24"/>
        </w:rPr>
        <w:t xml:space="preserve"> </w:t>
      </w:r>
      <w:r w:rsidR="001C46FB" w:rsidRPr="001C46FB">
        <w:rPr>
          <w:rFonts w:ascii="Aparajita" w:hAnsi="Aparajita" w:cs="Aparajita"/>
          <w:sz w:val="24"/>
          <w:szCs w:val="24"/>
        </w:rPr>
        <w:t>Middle East</w:t>
      </w:r>
      <w:r w:rsidR="00F446DF">
        <w:rPr>
          <w:rFonts w:ascii="Aparajita" w:hAnsi="Aparajita" w:cs="Aparajita"/>
          <w:sz w:val="24"/>
          <w:szCs w:val="24"/>
        </w:rPr>
        <w:t>ern</w:t>
      </w:r>
      <w:r w:rsidR="001C46FB" w:rsidRPr="001C46FB">
        <w:rPr>
          <w:rFonts w:ascii="Aparajita" w:hAnsi="Aparajita" w:cs="Aparajita"/>
          <w:sz w:val="24"/>
          <w:szCs w:val="24"/>
        </w:rPr>
        <w:t xml:space="preserve"> and Africa</w:t>
      </w:r>
      <w:r w:rsidR="00F446DF">
        <w:rPr>
          <w:rFonts w:ascii="Aparajita" w:hAnsi="Aparajita" w:cs="Aparajita"/>
          <w:sz w:val="24"/>
          <w:szCs w:val="24"/>
        </w:rPr>
        <w:t>n countries</w:t>
      </w:r>
      <w:r w:rsidR="00A83ED3">
        <w:rPr>
          <w:rFonts w:ascii="Aparajita" w:hAnsi="Aparajita" w:cs="Aparajita"/>
          <w:sz w:val="24"/>
          <w:szCs w:val="24"/>
        </w:rPr>
        <w:t xml:space="preserve">. </w:t>
      </w:r>
      <w:r w:rsidR="00410A26">
        <w:rPr>
          <w:rFonts w:ascii="Aparajita" w:hAnsi="Aparajita" w:cs="Aparajita"/>
          <w:sz w:val="24"/>
          <w:szCs w:val="24"/>
        </w:rPr>
        <w:t>Global i</w:t>
      </w:r>
      <w:r w:rsidR="0022560C">
        <w:rPr>
          <w:rFonts w:ascii="Aparajita" w:hAnsi="Aparajita" w:cs="Aparajita"/>
          <w:sz w:val="24"/>
          <w:szCs w:val="24"/>
        </w:rPr>
        <w:t xml:space="preserve">nequality in mothers’ </w:t>
      </w:r>
      <w:r w:rsidR="00C54A27">
        <w:rPr>
          <w:rFonts w:ascii="Aparajita" w:hAnsi="Aparajita" w:cs="Aparajita"/>
          <w:sz w:val="24"/>
          <w:szCs w:val="24"/>
        </w:rPr>
        <w:t>experience of</w:t>
      </w:r>
      <w:r w:rsidR="0022560C">
        <w:rPr>
          <w:rFonts w:ascii="Aparajita" w:hAnsi="Aparajita" w:cs="Aparajita"/>
          <w:sz w:val="24"/>
          <w:szCs w:val="24"/>
        </w:rPr>
        <w:t xml:space="preserve"> child loss </w:t>
      </w:r>
      <w:r w:rsidR="00F446DF">
        <w:rPr>
          <w:rFonts w:ascii="Aparajita" w:hAnsi="Aparajita" w:cs="Aparajita"/>
          <w:sz w:val="24"/>
          <w:szCs w:val="24"/>
        </w:rPr>
        <w:t>is</w:t>
      </w:r>
      <w:r w:rsidR="0022560C">
        <w:rPr>
          <w:rFonts w:ascii="Aparajita" w:hAnsi="Aparajita" w:cs="Aparajita"/>
          <w:sz w:val="24"/>
          <w:szCs w:val="24"/>
        </w:rPr>
        <w:t xml:space="preserve"> </w:t>
      </w:r>
      <w:r w:rsidR="00F446DF">
        <w:rPr>
          <w:rFonts w:ascii="Aparajita" w:hAnsi="Aparajita" w:cs="Aparajita"/>
          <w:sz w:val="24"/>
          <w:szCs w:val="24"/>
        </w:rPr>
        <w:t>enormous</w:t>
      </w:r>
      <w:r w:rsidR="0022560C">
        <w:rPr>
          <w:rFonts w:ascii="Aparajita" w:hAnsi="Aparajita" w:cs="Aparajita"/>
          <w:sz w:val="24"/>
          <w:szCs w:val="24"/>
        </w:rPr>
        <w:t xml:space="preserve">: mothers </w:t>
      </w:r>
      <w:r w:rsidR="00D40AAA">
        <w:rPr>
          <w:rFonts w:ascii="Aparajita" w:hAnsi="Aparajita" w:cs="Aparajita"/>
          <w:sz w:val="24"/>
          <w:szCs w:val="24"/>
        </w:rPr>
        <w:t xml:space="preserve">in </w:t>
      </w:r>
      <w:r w:rsidR="0072446C">
        <w:rPr>
          <w:rFonts w:ascii="Aparajita" w:hAnsi="Aparajita" w:cs="Aparajita"/>
          <w:sz w:val="24"/>
          <w:szCs w:val="24"/>
        </w:rPr>
        <w:t xml:space="preserve">high-mortality-burden </w:t>
      </w:r>
      <w:r w:rsidR="00D40AAA">
        <w:rPr>
          <w:rFonts w:ascii="Aparajita" w:hAnsi="Aparajita" w:cs="Aparajita"/>
          <w:sz w:val="24"/>
          <w:szCs w:val="24"/>
        </w:rPr>
        <w:t xml:space="preserve">African countries </w:t>
      </w:r>
      <w:r w:rsidR="004E29D4">
        <w:rPr>
          <w:rFonts w:ascii="Aparajita" w:hAnsi="Aparajita" w:cs="Aparajita"/>
          <w:sz w:val="24"/>
          <w:szCs w:val="24"/>
        </w:rPr>
        <w:t xml:space="preserve">are more than 100 times more likely to </w:t>
      </w:r>
      <w:r w:rsidR="003D4C26">
        <w:rPr>
          <w:rFonts w:ascii="Aparajita" w:hAnsi="Aparajita" w:cs="Aparajita"/>
          <w:sz w:val="24"/>
          <w:szCs w:val="24"/>
        </w:rPr>
        <w:t xml:space="preserve">have </w:t>
      </w:r>
      <w:r w:rsidR="00C54A27">
        <w:rPr>
          <w:rFonts w:ascii="Aparajita" w:hAnsi="Aparajita" w:cs="Aparajita"/>
          <w:sz w:val="24"/>
          <w:szCs w:val="24"/>
        </w:rPr>
        <w:t xml:space="preserve">had </w:t>
      </w:r>
      <w:r w:rsidR="004E29D4">
        <w:rPr>
          <w:rFonts w:ascii="Aparajita" w:hAnsi="Aparajita" w:cs="Aparajita"/>
          <w:sz w:val="24"/>
          <w:szCs w:val="24"/>
        </w:rPr>
        <w:t xml:space="preserve">a child die than </w:t>
      </w:r>
      <w:r w:rsidR="0022560C">
        <w:rPr>
          <w:rFonts w:ascii="Aparajita" w:hAnsi="Aparajita" w:cs="Aparajita"/>
          <w:sz w:val="24"/>
          <w:szCs w:val="24"/>
        </w:rPr>
        <w:t xml:space="preserve">mothers </w:t>
      </w:r>
      <w:r w:rsidR="004E29D4">
        <w:rPr>
          <w:rFonts w:ascii="Aparajita" w:hAnsi="Aparajita" w:cs="Aparajita"/>
          <w:sz w:val="24"/>
          <w:szCs w:val="24"/>
        </w:rPr>
        <w:t xml:space="preserve">in </w:t>
      </w:r>
      <w:r w:rsidR="0072446C">
        <w:rPr>
          <w:rFonts w:ascii="Aparajita" w:hAnsi="Aparajita" w:cs="Aparajita"/>
          <w:sz w:val="24"/>
          <w:szCs w:val="24"/>
        </w:rPr>
        <w:t>low-mortality</w:t>
      </w:r>
      <w:r w:rsidR="00D85C54">
        <w:rPr>
          <w:rFonts w:ascii="Aparajita" w:hAnsi="Aparajita" w:cs="Aparajita"/>
          <w:sz w:val="24"/>
          <w:szCs w:val="24"/>
        </w:rPr>
        <w:t>-burden</w:t>
      </w:r>
      <w:r w:rsidR="0072446C">
        <w:rPr>
          <w:rFonts w:ascii="Aparajita" w:hAnsi="Aparajita" w:cs="Aparajita"/>
          <w:sz w:val="24"/>
          <w:szCs w:val="24"/>
        </w:rPr>
        <w:t xml:space="preserve"> </w:t>
      </w:r>
      <w:r w:rsidR="003D4C26">
        <w:rPr>
          <w:rFonts w:ascii="Aparajita" w:hAnsi="Aparajita" w:cs="Aparajita"/>
          <w:sz w:val="24"/>
          <w:szCs w:val="24"/>
        </w:rPr>
        <w:t xml:space="preserve">Asian and European </w:t>
      </w:r>
      <w:r w:rsidR="00D40AAA">
        <w:rPr>
          <w:rFonts w:ascii="Aparajita" w:hAnsi="Aparajita" w:cs="Aparajita"/>
          <w:sz w:val="24"/>
          <w:szCs w:val="24"/>
        </w:rPr>
        <w:t>countries</w:t>
      </w:r>
      <w:r w:rsidR="004E29D4">
        <w:rPr>
          <w:rFonts w:ascii="Aparajita" w:hAnsi="Aparajita" w:cs="Aparajita"/>
          <w:sz w:val="24"/>
          <w:szCs w:val="24"/>
        </w:rPr>
        <w:t xml:space="preserve">. </w:t>
      </w:r>
      <w:r w:rsidR="001C46FB" w:rsidRPr="001C46FB">
        <w:rPr>
          <w:rFonts w:ascii="Aparajita" w:hAnsi="Aparajita" w:cs="Aparajita"/>
          <w:sz w:val="24"/>
          <w:szCs w:val="24"/>
        </w:rPr>
        <w:t xml:space="preserve">In </w:t>
      </w:r>
      <w:r w:rsidR="004E29D4">
        <w:rPr>
          <w:rFonts w:ascii="Aparajita" w:hAnsi="Aparajita" w:cs="Aparajita"/>
          <w:sz w:val="24"/>
          <w:szCs w:val="24"/>
        </w:rPr>
        <w:t xml:space="preserve">more than 20 </w:t>
      </w:r>
      <w:r w:rsidR="008F34EC">
        <w:rPr>
          <w:rFonts w:ascii="Aparajita" w:hAnsi="Aparajita" w:cs="Aparajita"/>
          <w:sz w:val="24"/>
          <w:szCs w:val="24"/>
        </w:rPr>
        <w:t xml:space="preserve">African countries, </w:t>
      </w:r>
      <w:r w:rsidR="004E29D4">
        <w:rPr>
          <w:rFonts w:ascii="Aparajita" w:hAnsi="Aparajita" w:cs="Aparajita"/>
          <w:sz w:val="24"/>
          <w:szCs w:val="24"/>
        </w:rPr>
        <w:t>the mOM exceeds</w:t>
      </w:r>
      <w:r w:rsidR="001C46FB" w:rsidRPr="001C46FB">
        <w:rPr>
          <w:rFonts w:ascii="Aparajita" w:hAnsi="Aparajita" w:cs="Aparajita"/>
          <w:sz w:val="24"/>
          <w:szCs w:val="24"/>
        </w:rPr>
        <w:t xml:space="preserve"> </w:t>
      </w:r>
      <w:r w:rsidR="004E29D4">
        <w:rPr>
          <w:rFonts w:ascii="Aparajita" w:hAnsi="Aparajita" w:cs="Aparajita"/>
          <w:sz w:val="24"/>
          <w:szCs w:val="24"/>
        </w:rPr>
        <w:t>500 per 1000</w:t>
      </w:r>
      <w:r w:rsidR="001C46FB" w:rsidRPr="001C46FB">
        <w:rPr>
          <w:rFonts w:ascii="Aparajita" w:hAnsi="Aparajita" w:cs="Aparajita"/>
          <w:sz w:val="24"/>
          <w:szCs w:val="24"/>
        </w:rPr>
        <w:t xml:space="preserve"> mothers</w:t>
      </w:r>
      <w:r w:rsidR="001C63BB">
        <w:rPr>
          <w:rFonts w:ascii="Aparajita" w:hAnsi="Aparajita" w:cs="Aparajita"/>
          <w:sz w:val="24"/>
          <w:szCs w:val="24"/>
        </w:rPr>
        <w:t xml:space="preserve">, meaning </w:t>
      </w:r>
      <w:r w:rsidR="00D40AAA">
        <w:rPr>
          <w:rFonts w:ascii="Aparajita" w:hAnsi="Aparajita" w:cs="Aparajita"/>
          <w:sz w:val="24"/>
          <w:szCs w:val="24"/>
        </w:rPr>
        <w:t xml:space="preserve">it is </w:t>
      </w:r>
      <w:r w:rsidR="00990333">
        <w:rPr>
          <w:rFonts w:ascii="Aparajita" w:hAnsi="Aparajita" w:cs="Aparajita"/>
          <w:sz w:val="24"/>
          <w:szCs w:val="24"/>
        </w:rPr>
        <w:t>typical</w:t>
      </w:r>
      <w:r w:rsidR="00D40AAA">
        <w:rPr>
          <w:rFonts w:ascii="Aparajita" w:hAnsi="Aparajita" w:cs="Aparajita"/>
          <w:sz w:val="24"/>
          <w:szCs w:val="24"/>
        </w:rPr>
        <w:t xml:space="preserve"> for a </w:t>
      </w:r>
      <w:r w:rsidR="004E29D4">
        <w:rPr>
          <w:rFonts w:ascii="Aparajita" w:hAnsi="Aparajita" w:cs="Aparajita"/>
          <w:sz w:val="24"/>
          <w:szCs w:val="24"/>
        </w:rPr>
        <w:t>surviving mother to be</w:t>
      </w:r>
      <w:r w:rsidR="00990333">
        <w:rPr>
          <w:rFonts w:ascii="Aparajita" w:hAnsi="Aparajita" w:cs="Aparajita"/>
          <w:sz w:val="24"/>
          <w:szCs w:val="24"/>
        </w:rPr>
        <w:t xml:space="preserve"> a</w:t>
      </w:r>
      <w:r w:rsidR="004E29D4">
        <w:rPr>
          <w:rFonts w:ascii="Aparajita" w:hAnsi="Aparajita" w:cs="Aparajita"/>
          <w:sz w:val="24"/>
          <w:szCs w:val="24"/>
        </w:rPr>
        <w:t xml:space="preserve"> bereaved </w:t>
      </w:r>
      <w:r w:rsidR="00990333">
        <w:rPr>
          <w:rFonts w:ascii="Aparajita" w:hAnsi="Aparajita" w:cs="Aparajita"/>
          <w:sz w:val="24"/>
          <w:szCs w:val="24"/>
        </w:rPr>
        <w:t>mother.</w:t>
      </w:r>
    </w:p>
    <w:p w14:paraId="6FCB7878" w14:textId="21D719A9"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Conclusion </w:t>
      </w:r>
    </w:p>
    <w:p w14:paraId="540020AA" w14:textId="3643B390" w:rsidR="00194988" w:rsidRPr="001C46FB" w:rsidRDefault="00990333" w:rsidP="001C46FB">
      <w:pPr>
        <w:spacing w:line="240" w:lineRule="auto"/>
        <w:rPr>
          <w:rFonts w:ascii="Aparajita" w:hAnsi="Aparajita" w:cs="Aparajita"/>
        </w:rPr>
      </w:pPr>
      <w:r>
        <w:rPr>
          <w:rFonts w:ascii="Aparajita" w:hAnsi="Aparajita" w:cs="Aparajita"/>
        </w:rPr>
        <w:t>T</w:t>
      </w:r>
      <w:r w:rsidR="004E29D4">
        <w:rPr>
          <w:rFonts w:ascii="Aparajita" w:hAnsi="Aparajita" w:cs="Aparajita"/>
        </w:rPr>
        <w:t>he relationship between a country’s annualized infant and under-five mortality rates</w:t>
      </w:r>
      <w:r w:rsidR="00D40AAA">
        <w:rPr>
          <w:rFonts w:ascii="Aparajita" w:hAnsi="Aparajita" w:cs="Aparajita"/>
        </w:rPr>
        <w:t xml:space="preserve"> </w:t>
      </w:r>
      <w:r w:rsidR="004E29D4">
        <w:rPr>
          <w:rFonts w:ascii="Aparajita" w:hAnsi="Aparajita" w:cs="Aparajita"/>
        </w:rPr>
        <w:t xml:space="preserve">and parents’ </w:t>
      </w:r>
      <w:r w:rsidR="00D40AAA">
        <w:rPr>
          <w:rFonts w:ascii="Aparajita" w:hAnsi="Aparajita" w:cs="Aparajita"/>
        </w:rPr>
        <w:t xml:space="preserve">cumulative </w:t>
      </w:r>
      <w:r w:rsidR="004E29D4">
        <w:rPr>
          <w:rFonts w:ascii="Aparajita" w:hAnsi="Aparajita" w:cs="Aparajita"/>
        </w:rPr>
        <w:t>experience of child death is not readily apparent</w:t>
      </w:r>
      <w:r>
        <w:rPr>
          <w:rFonts w:ascii="Aparajita" w:hAnsi="Aparajita" w:cs="Aparajita"/>
        </w:rPr>
        <w:t xml:space="preserve">; </w:t>
      </w:r>
      <w:r w:rsidR="001C63BB">
        <w:rPr>
          <w:rFonts w:ascii="Aparajita" w:hAnsi="Aparajita" w:cs="Aparajita"/>
        </w:rPr>
        <w:t xml:space="preserve">we must </w:t>
      </w:r>
      <w:r w:rsidR="00DB7502">
        <w:rPr>
          <w:rFonts w:ascii="Aparajita" w:hAnsi="Aparajita" w:cs="Aparajita"/>
        </w:rPr>
        <w:t>measure parental bereavement</w:t>
      </w:r>
      <w:r>
        <w:rPr>
          <w:rFonts w:ascii="Aparajita" w:hAnsi="Aparajita" w:cs="Aparajita"/>
        </w:rPr>
        <w:t xml:space="preserve"> as </w:t>
      </w:r>
      <w:r w:rsidR="00793334">
        <w:rPr>
          <w:rFonts w:ascii="Aparajita" w:hAnsi="Aparajita" w:cs="Aparajita"/>
        </w:rPr>
        <w:t>a unique population feature.</w:t>
      </w:r>
      <w:r>
        <w:rPr>
          <w:rFonts w:ascii="Aparajita" w:hAnsi="Aparajita" w:cs="Aparajita"/>
        </w:rPr>
        <w:t xml:space="preserve"> </w:t>
      </w:r>
      <w:r w:rsidR="008F34EC">
        <w:rPr>
          <w:rFonts w:ascii="Aparajita" w:hAnsi="Aparajita" w:cs="Aparajita"/>
        </w:rPr>
        <w:t>Our</w:t>
      </w:r>
      <w:r w:rsidR="0022560C">
        <w:rPr>
          <w:rFonts w:ascii="Aparajita" w:hAnsi="Aparajita" w:cs="Aparajita"/>
        </w:rPr>
        <w:t xml:space="preserve"> </w:t>
      </w:r>
      <w:r w:rsidR="008F34EC">
        <w:rPr>
          <w:rFonts w:ascii="Aparajita" w:hAnsi="Aparajita" w:cs="Aparajita"/>
        </w:rPr>
        <w:t>study reveals</w:t>
      </w:r>
      <w:r w:rsidR="003D4C26">
        <w:rPr>
          <w:rFonts w:ascii="Aparajita" w:hAnsi="Aparajita" w:cs="Aparajita"/>
        </w:rPr>
        <w:t xml:space="preserve"> </w:t>
      </w:r>
      <w:r w:rsidR="00D40AAA">
        <w:rPr>
          <w:rFonts w:ascii="Aparajita" w:hAnsi="Aparajita" w:cs="Aparajita"/>
        </w:rPr>
        <w:t>enormous</w:t>
      </w:r>
      <w:r w:rsidR="004E29D4">
        <w:rPr>
          <w:rFonts w:ascii="Aparajita" w:hAnsi="Aparajita" w:cs="Aparajita"/>
        </w:rPr>
        <w:t xml:space="preserve"> </w:t>
      </w:r>
      <w:r w:rsidR="00DB7502">
        <w:rPr>
          <w:rFonts w:ascii="Aparajita" w:hAnsi="Aparajita" w:cs="Aparajita"/>
        </w:rPr>
        <w:t xml:space="preserve">global </w:t>
      </w:r>
      <w:r w:rsidR="004E29D4">
        <w:rPr>
          <w:rFonts w:ascii="Aparajita" w:hAnsi="Aparajita" w:cs="Aparajita"/>
        </w:rPr>
        <w:t>disparities in mothers</w:t>
      </w:r>
      <w:r w:rsidR="00DB7502">
        <w:rPr>
          <w:rFonts w:ascii="Aparajita" w:hAnsi="Aparajita" w:cs="Aparajita"/>
        </w:rPr>
        <w:t>’</w:t>
      </w:r>
      <w:r w:rsidR="004E29D4">
        <w:rPr>
          <w:rFonts w:ascii="Aparajita" w:hAnsi="Aparajita" w:cs="Aparajita"/>
        </w:rPr>
        <w:t xml:space="preserve"> experience of </w:t>
      </w:r>
      <w:r w:rsidR="00DB7502">
        <w:rPr>
          <w:rFonts w:ascii="Aparajita" w:hAnsi="Aparajita" w:cs="Aparajita"/>
        </w:rPr>
        <w:t>child loss</w:t>
      </w:r>
      <w:r w:rsidR="004E29D4">
        <w:rPr>
          <w:rFonts w:ascii="Aparajita" w:hAnsi="Aparajita" w:cs="Aparajita"/>
        </w:rPr>
        <w:t xml:space="preserve"> and </w:t>
      </w:r>
      <w:r>
        <w:rPr>
          <w:rFonts w:ascii="Aparajita" w:hAnsi="Aparajita" w:cs="Aparajita"/>
        </w:rPr>
        <w:t>underscores the implications for</w:t>
      </w:r>
      <w:r w:rsidR="00D40AAA">
        <w:rPr>
          <w:rFonts w:ascii="Aparajita" w:hAnsi="Aparajita" w:cs="Aparajita"/>
        </w:rPr>
        <w:t xml:space="preserve"> the</w:t>
      </w:r>
      <w:r w:rsidR="00A83ED3">
        <w:rPr>
          <w:rFonts w:ascii="Aparajita" w:hAnsi="Aparajita" w:cs="Aparajita"/>
        </w:rPr>
        <w:t xml:space="preserve"> downstream </w:t>
      </w:r>
      <w:r w:rsidR="00DB7502">
        <w:rPr>
          <w:rFonts w:ascii="Aparajita" w:hAnsi="Aparajita" w:cs="Aparajita"/>
        </w:rPr>
        <w:t xml:space="preserve">mental and physical health </w:t>
      </w:r>
      <w:r w:rsidR="00A83ED3">
        <w:rPr>
          <w:rFonts w:ascii="Aparajita" w:hAnsi="Aparajita" w:cs="Aparajita"/>
        </w:rPr>
        <w:t>risk</w:t>
      </w:r>
      <w:r w:rsidR="00DB7502">
        <w:rPr>
          <w:rFonts w:ascii="Aparajita" w:hAnsi="Aparajita" w:cs="Aparajita"/>
        </w:rPr>
        <w:t>s</w:t>
      </w:r>
      <w:r w:rsidR="00A83ED3">
        <w:rPr>
          <w:rFonts w:ascii="Aparajita" w:hAnsi="Aparajita" w:cs="Aparajita"/>
        </w:rPr>
        <w:t xml:space="preserve"> </w:t>
      </w:r>
      <w:r w:rsidR="00F446DF">
        <w:rPr>
          <w:rFonts w:ascii="Aparajita" w:hAnsi="Aparajita" w:cs="Aparajita"/>
        </w:rPr>
        <w:t xml:space="preserve">associated with </w:t>
      </w:r>
      <w:r w:rsidR="00C54A27">
        <w:rPr>
          <w:rFonts w:ascii="Aparajita" w:hAnsi="Aparajita" w:cs="Aparajita"/>
        </w:rPr>
        <w:t>bereavement</w:t>
      </w:r>
      <w:r w:rsidR="00F446DF">
        <w:rPr>
          <w:rFonts w:ascii="Aparajita" w:hAnsi="Aparajita" w:cs="Aparajita"/>
        </w:rPr>
        <w:t xml:space="preserve">. </w:t>
      </w:r>
    </w:p>
    <w:p w14:paraId="66596B4D" w14:textId="77777777" w:rsidR="0095476C" w:rsidRPr="001C46FB" w:rsidRDefault="0095476C" w:rsidP="003C6524">
      <w:pPr>
        <w:rPr>
          <w:rFonts w:ascii="Aparajita" w:hAnsi="Aparajita" w:cs="Aparajita"/>
          <w:b/>
          <w:bCs/>
        </w:rPr>
      </w:pPr>
    </w:p>
    <w:p w14:paraId="0E5C7BB5" w14:textId="44A9CE2A" w:rsidR="007E3C04" w:rsidRPr="00DB7502" w:rsidRDefault="003C6524" w:rsidP="00FC50BF">
      <w:pPr>
        <w:spacing w:line="240" w:lineRule="auto"/>
        <w:rPr>
          <w:rFonts w:ascii="Aparajita" w:hAnsi="Aparajita" w:cs="Aparajita"/>
          <w:b/>
          <w:bCs/>
        </w:rPr>
      </w:pPr>
      <w:r w:rsidRPr="00DB7502">
        <w:rPr>
          <w:rFonts w:ascii="Aparajita" w:hAnsi="Aparajita" w:cs="Aparajita"/>
          <w:b/>
          <w:bCs/>
        </w:rPr>
        <w:t xml:space="preserve">Key Messages </w:t>
      </w:r>
    </w:p>
    <w:p w14:paraId="357A98FC" w14:textId="4CED7C7F" w:rsidR="00936BF8" w:rsidRPr="00DB7502" w:rsidRDefault="005E1F84" w:rsidP="00FC50BF">
      <w:pPr>
        <w:pStyle w:val="ListParagraph"/>
        <w:numPr>
          <w:ilvl w:val="0"/>
          <w:numId w:val="5"/>
        </w:numPr>
        <w:spacing w:after="0" w:line="240" w:lineRule="auto"/>
        <w:rPr>
          <w:rFonts w:ascii="Aparajita" w:hAnsi="Aparajita" w:cs="Aparajita"/>
          <w:sz w:val="24"/>
          <w:szCs w:val="24"/>
        </w:rPr>
      </w:pPr>
      <w:r>
        <w:rPr>
          <w:rFonts w:ascii="Aparajita" w:hAnsi="Aparajita" w:cs="Aparajita"/>
          <w:sz w:val="24"/>
          <w:szCs w:val="24"/>
        </w:rPr>
        <w:t>S</w:t>
      </w:r>
      <w:r w:rsidR="00936BF8" w:rsidRPr="00DB7502">
        <w:rPr>
          <w:rFonts w:ascii="Aparajita" w:hAnsi="Aparajita" w:cs="Aparajita"/>
          <w:sz w:val="24"/>
          <w:szCs w:val="24"/>
        </w:rPr>
        <w:t xml:space="preserve">ocial epidemiology acknowledges the health significance of parental bereavement, </w:t>
      </w:r>
      <w:r>
        <w:rPr>
          <w:rFonts w:ascii="Aparajita" w:hAnsi="Aparajita" w:cs="Aparajita"/>
          <w:sz w:val="24"/>
          <w:szCs w:val="24"/>
        </w:rPr>
        <w:t xml:space="preserve">yet </w:t>
      </w:r>
      <w:r w:rsidR="00936BF8" w:rsidRPr="00DB7502">
        <w:rPr>
          <w:rFonts w:ascii="Aparajita" w:hAnsi="Aparajita" w:cs="Aparajita"/>
          <w:sz w:val="24"/>
          <w:szCs w:val="24"/>
        </w:rPr>
        <w:t xml:space="preserve">we </w:t>
      </w:r>
      <w:r w:rsidR="003D4C26">
        <w:rPr>
          <w:rFonts w:ascii="Aparajita" w:hAnsi="Aparajita" w:cs="Aparajita"/>
          <w:sz w:val="24"/>
          <w:szCs w:val="24"/>
        </w:rPr>
        <w:t>lack</w:t>
      </w:r>
      <w:r w:rsidR="00DB7502" w:rsidRPr="00DB7502">
        <w:rPr>
          <w:rFonts w:ascii="Aparajita" w:hAnsi="Aparajita" w:cs="Aparajita"/>
          <w:sz w:val="24"/>
          <w:szCs w:val="24"/>
        </w:rPr>
        <w:t xml:space="preserve"> </w:t>
      </w:r>
      <w:r w:rsidR="00E534B4">
        <w:rPr>
          <w:rFonts w:ascii="Aparajita" w:hAnsi="Aparajita" w:cs="Aparajita"/>
          <w:sz w:val="24"/>
          <w:szCs w:val="24"/>
        </w:rPr>
        <w:t>estimates</w:t>
      </w:r>
      <w:r w:rsidR="00DB7502" w:rsidRPr="00DB7502">
        <w:rPr>
          <w:rFonts w:ascii="Aparajita" w:hAnsi="Aparajita" w:cs="Aparajita"/>
          <w:sz w:val="24"/>
          <w:szCs w:val="24"/>
        </w:rPr>
        <w:t xml:space="preserve"> of its prevalence. </w:t>
      </w:r>
    </w:p>
    <w:p w14:paraId="555878BF" w14:textId="77777777" w:rsidR="00FC50BF" w:rsidRPr="00DB7502" w:rsidRDefault="00FC50BF" w:rsidP="00FC50BF">
      <w:pPr>
        <w:spacing w:line="240" w:lineRule="auto"/>
        <w:rPr>
          <w:rFonts w:ascii="Aparajita" w:hAnsi="Aparajita" w:cs="Aparajita"/>
        </w:rPr>
      </w:pPr>
    </w:p>
    <w:p w14:paraId="76E24ABC" w14:textId="27DC25B2" w:rsidR="00C91287" w:rsidRPr="00DB7502" w:rsidRDefault="00936BF8" w:rsidP="00FC50BF">
      <w:pPr>
        <w:pStyle w:val="ListParagraph"/>
        <w:numPr>
          <w:ilvl w:val="0"/>
          <w:numId w:val="5"/>
        </w:numPr>
        <w:spacing w:after="0" w:line="240" w:lineRule="auto"/>
        <w:rPr>
          <w:rFonts w:ascii="Aparajita" w:hAnsi="Aparajita" w:cs="Aparajita"/>
          <w:sz w:val="24"/>
          <w:szCs w:val="24"/>
        </w:rPr>
      </w:pPr>
      <w:r w:rsidRPr="00DB7502">
        <w:rPr>
          <w:rFonts w:ascii="Aparajita" w:hAnsi="Aparajita" w:cs="Aparajita"/>
          <w:sz w:val="24"/>
          <w:szCs w:val="24"/>
        </w:rPr>
        <w:t xml:space="preserve">We use survey data and indirect methods to generate three </w:t>
      </w:r>
      <w:r w:rsidR="00950412">
        <w:rPr>
          <w:rFonts w:ascii="Aparajita" w:hAnsi="Aparajita" w:cs="Aparajita"/>
          <w:sz w:val="24"/>
          <w:szCs w:val="24"/>
        </w:rPr>
        <w:t>population</w:t>
      </w:r>
      <w:r w:rsidR="00DB7502" w:rsidRPr="00DB7502">
        <w:rPr>
          <w:rFonts w:ascii="Aparajita" w:hAnsi="Aparajita" w:cs="Aparajita"/>
          <w:sz w:val="24"/>
          <w:szCs w:val="24"/>
        </w:rPr>
        <w:t>-level bereavement</w:t>
      </w:r>
      <w:r w:rsidRPr="00DB7502">
        <w:rPr>
          <w:rFonts w:ascii="Aparajita" w:hAnsi="Aparajita" w:cs="Aparajita"/>
          <w:sz w:val="24"/>
          <w:szCs w:val="24"/>
        </w:rPr>
        <w:t xml:space="preserve"> indicators: the maternal cumulative prevalence of infant mortality (mIM), under-five mortality (mU5M), and offspring mortality (mOM).</w:t>
      </w:r>
    </w:p>
    <w:p w14:paraId="29A509C7" w14:textId="77777777" w:rsidR="00FC50BF" w:rsidRPr="00DB7502" w:rsidRDefault="00FC50BF" w:rsidP="00FC50BF">
      <w:pPr>
        <w:pStyle w:val="ListParagraph"/>
        <w:spacing w:after="0" w:line="240" w:lineRule="auto"/>
        <w:rPr>
          <w:rFonts w:ascii="Aparajita" w:hAnsi="Aparajita" w:cs="Aparajita"/>
          <w:sz w:val="24"/>
          <w:szCs w:val="24"/>
        </w:rPr>
      </w:pPr>
    </w:p>
    <w:p w14:paraId="625A050E" w14:textId="0C6A380C" w:rsidR="00C91287" w:rsidRPr="00DB7502" w:rsidRDefault="00DB7502" w:rsidP="00FC50BF">
      <w:pPr>
        <w:pStyle w:val="CommentText"/>
        <w:numPr>
          <w:ilvl w:val="0"/>
          <w:numId w:val="5"/>
        </w:numPr>
        <w:spacing w:after="0" w:line="240" w:lineRule="auto"/>
        <w:rPr>
          <w:rFonts w:ascii="Aparajita" w:hAnsi="Aparajita" w:cs="Aparajita"/>
          <w:sz w:val="24"/>
          <w:szCs w:val="24"/>
        </w:rPr>
      </w:pPr>
      <w:r w:rsidRPr="00DB7502">
        <w:rPr>
          <w:rFonts w:ascii="Aparajita" w:hAnsi="Aparajita" w:cs="Aparajita"/>
          <w:sz w:val="24"/>
          <w:szCs w:val="24"/>
        </w:rPr>
        <w:t>Mothers i</w:t>
      </w:r>
      <w:r w:rsidR="00C91287" w:rsidRPr="00DB7502">
        <w:rPr>
          <w:rFonts w:ascii="Aparajita" w:hAnsi="Aparajita" w:cs="Aparajita"/>
          <w:sz w:val="24"/>
          <w:szCs w:val="24"/>
        </w:rPr>
        <w:t xml:space="preserve">n </w:t>
      </w:r>
      <w:r w:rsidR="00E534B4" w:rsidRPr="00DB7502">
        <w:rPr>
          <w:rFonts w:ascii="Aparajita" w:hAnsi="Aparajita" w:cs="Aparajita"/>
          <w:sz w:val="24"/>
          <w:szCs w:val="24"/>
        </w:rPr>
        <w:t>s</w:t>
      </w:r>
      <w:r w:rsidR="00E534B4">
        <w:rPr>
          <w:rFonts w:ascii="Aparajita" w:hAnsi="Aparajita" w:cs="Aparajita"/>
          <w:sz w:val="24"/>
          <w:szCs w:val="24"/>
        </w:rPr>
        <w:t>elect Middle Eastern and</w:t>
      </w:r>
      <w:r w:rsidR="00E534B4" w:rsidRPr="00DB7502">
        <w:rPr>
          <w:rFonts w:ascii="Aparajita" w:hAnsi="Aparajita" w:cs="Aparajita"/>
          <w:sz w:val="24"/>
          <w:szCs w:val="24"/>
        </w:rPr>
        <w:t xml:space="preserve"> </w:t>
      </w:r>
      <w:r w:rsidR="00A40685">
        <w:rPr>
          <w:rFonts w:ascii="Aparajita" w:hAnsi="Aparajita" w:cs="Aparajita"/>
          <w:sz w:val="24"/>
          <w:szCs w:val="24"/>
        </w:rPr>
        <w:t xml:space="preserve">sub-Saharan </w:t>
      </w:r>
      <w:r w:rsidR="00C91287" w:rsidRPr="00DB7502">
        <w:rPr>
          <w:rFonts w:ascii="Aparajita" w:hAnsi="Aparajita" w:cs="Aparajita"/>
          <w:sz w:val="24"/>
          <w:szCs w:val="24"/>
        </w:rPr>
        <w:t xml:space="preserve">African countries are more than 100 times more likely to </w:t>
      </w:r>
      <w:r w:rsidR="00E534B4">
        <w:rPr>
          <w:rFonts w:ascii="Aparajita" w:hAnsi="Aparajita" w:cs="Aparajita"/>
          <w:sz w:val="24"/>
          <w:szCs w:val="24"/>
        </w:rPr>
        <w:t xml:space="preserve">have </w:t>
      </w:r>
      <w:r w:rsidR="00C91287" w:rsidRPr="00DB7502">
        <w:rPr>
          <w:rFonts w:ascii="Aparajita" w:hAnsi="Aparajita" w:cs="Aparajita"/>
          <w:sz w:val="24"/>
          <w:szCs w:val="24"/>
        </w:rPr>
        <w:t>experience</w:t>
      </w:r>
      <w:r w:rsidR="00E534B4">
        <w:rPr>
          <w:rFonts w:ascii="Aparajita" w:hAnsi="Aparajita" w:cs="Aparajita"/>
          <w:sz w:val="24"/>
          <w:szCs w:val="24"/>
        </w:rPr>
        <w:t>d</w:t>
      </w:r>
      <w:r w:rsidR="00C91287" w:rsidRPr="00DB7502">
        <w:rPr>
          <w:rFonts w:ascii="Aparajita" w:hAnsi="Aparajita" w:cs="Aparajita"/>
          <w:sz w:val="24"/>
          <w:szCs w:val="24"/>
        </w:rPr>
        <w:t xml:space="preserve"> an infant or under-five child die than </w:t>
      </w:r>
      <w:r w:rsidRPr="00DB7502">
        <w:rPr>
          <w:rFonts w:ascii="Aparajita" w:hAnsi="Aparajita" w:cs="Aparajita"/>
          <w:sz w:val="24"/>
          <w:szCs w:val="24"/>
        </w:rPr>
        <w:t>mothers</w:t>
      </w:r>
      <w:r w:rsidR="00C91287" w:rsidRPr="00DB7502">
        <w:rPr>
          <w:rFonts w:ascii="Aparajita" w:hAnsi="Aparajita" w:cs="Aparajita"/>
          <w:sz w:val="24"/>
          <w:szCs w:val="24"/>
        </w:rPr>
        <w:t xml:space="preserve"> in some </w:t>
      </w:r>
      <w:r w:rsidR="00E534B4">
        <w:rPr>
          <w:rFonts w:ascii="Aparajita" w:hAnsi="Aparajita" w:cs="Aparajita"/>
          <w:sz w:val="24"/>
          <w:szCs w:val="24"/>
        </w:rPr>
        <w:t xml:space="preserve">Asian and European </w:t>
      </w:r>
      <w:r w:rsidR="00C91287" w:rsidRPr="00DB7502">
        <w:rPr>
          <w:rFonts w:ascii="Aparajita" w:hAnsi="Aparajita" w:cs="Aparajita"/>
          <w:sz w:val="24"/>
          <w:szCs w:val="24"/>
        </w:rPr>
        <w:t xml:space="preserve">countries. </w:t>
      </w:r>
      <w:r w:rsidR="00BC46E2">
        <w:rPr>
          <w:rFonts w:ascii="Aparajita" w:hAnsi="Aparajita" w:cs="Aparajita"/>
          <w:sz w:val="24"/>
          <w:szCs w:val="24"/>
        </w:rPr>
        <w:t>In</w:t>
      </w:r>
      <w:r w:rsidR="00C91287" w:rsidRPr="00DB7502">
        <w:rPr>
          <w:rFonts w:ascii="Aparajita" w:hAnsi="Aparajita" w:cs="Aparajita"/>
          <w:sz w:val="24"/>
          <w:szCs w:val="24"/>
        </w:rPr>
        <w:t xml:space="preserve"> numerous </w:t>
      </w:r>
      <w:commentRangeStart w:id="7"/>
      <w:r w:rsidR="00C91287" w:rsidRPr="00DB7502">
        <w:rPr>
          <w:rFonts w:ascii="Aparajita" w:hAnsi="Aparajita" w:cs="Aparajita"/>
          <w:sz w:val="24"/>
          <w:szCs w:val="24"/>
        </w:rPr>
        <w:t>African countries the mOM exceeds 500 per 1000 older mothers</w:t>
      </w:r>
      <w:commentRangeEnd w:id="7"/>
      <w:r w:rsidR="006A391E">
        <w:rPr>
          <w:rStyle w:val="CommentReference"/>
        </w:rPr>
        <w:commentReference w:id="7"/>
      </w:r>
      <w:r w:rsidR="00B85E23" w:rsidRPr="00DB7502">
        <w:rPr>
          <w:rFonts w:ascii="Aparajita" w:hAnsi="Aparajita" w:cs="Aparajita"/>
          <w:sz w:val="24"/>
          <w:szCs w:val="24"/>
        </w:rPr>
        <w:t xml:space="preserve">. </w:t>
      </w:r>
    </w:p>
    <w:p w14:paraId="0EBB4964" w14:textId="77777777" w:rsidR="00FC50BF" w:rsidRPr="00DB7502" w:rsidRDefault="00FC50BF" w:rsidP="00FC50BF">
      <w:pPr>
        <w:pStyle w:val="CommentText"/>
        <w:spacing w:after="0" w:line="240" w:lineRule="auto"/>
        <w:ind w:left="720"/>
        <w:rPr>
          <w:rFonts w:ascii="Aparajita" w:hAnsi="Aparajita" w:cs="Aparajita"/>
          <w:sz w:val="24"/>
          <w:szCs w:val="24"/>
        </w:rPr>
      </w:pPr>
    </w:p>
    <w:p w14:paraId="72F477A0" w14:textId="73125AC5" w:rsidR="00B85E23" w:rsidRPr="00DB7502" w:rsidRDefault="00E534B4" w:rsidP="00FC50BF">
      <w:pPr>
        <w:pStyle w:val="ListParagraph"/>
        <w:numPr>
          <w:ilvl w:val="0"/>
          <w:numId w:val="5"/>
        </w:numPr>
        <w:spacing w:after="0" w:line="240" w:lineRule="auto"/>
        <w:rPr>
          <w:rFonts w:ascii="Aparajita" w:hAnsi="Aparajita" w:cs="Aparajita"/>
          <w:sz w:val="24"/>
          <w:szCs w:val="24"/>
        </w:rPr>
      </w:pPr>
      <w:r>
        <w:rPr>
          <w:rFonts w:ascii="Aparajita" w:hAnsi="Aparajita" w:cs="Aparajita"/>
          <w:sz w:val="24"/>
          <w:szCs w:val="24"/>
        </w:rPr>
        <w:t>Studying maternal bereavement</w:t>
      </w:r>
      <w:r w:rsidRPr="00DB7502">
        <w:rPr>
          <w:rFonts w:ascii="Aparajita" w:hAnsi="Aparajita" w:cs="Aparajita"/>
          <w:sz w:val="24"/>
          <w:szCs w:val="24"/>
        </w:rPr>
        <w:t xml:space="preserve"> </w:t>
      </w:r>
      <w:r>
        <w:rPr>
          <w:rFonts w:ascii="Aparajita" w:hAnsi="Aparajita" w:cs="Aparajita"/>
          <w:sz w:val="24"/>
          <w:szCs w:val="24"/>
        </w:rPr>
        <w:t xml:space="preserve">reveals </w:t>
      </w:r>
      <w:r w:rsidR="00990333">
        <w:rPr>
          <w:rFonts w:ascii="Aparajita" w:hAnsi="Aparajita" w:cs="Aparajita"/>
          <w:sz w:val="24"/>
          <w:szCs w:val="24"/>
        </w:rPr>
        <w:t>that</w:t>
      </w:r>
      <w:r w:rsidR="00990333" w:rsidRPr="00DB7502">
        <w:rPr>
          <w:rFonts w:ascii="Aparajita" w:hAnsi="Aparajita" w:cs="Aparajita"/>
          <w:sz w:val="24"/>
          <w:szCs w:val="24"/>
        </w:rPr>
        <w:t xml:space="preserve"> </w:t>
      </w:r>
      <w:r w:rsidR="00FC50BF" w:rsidRPr="00DB7502">
        <w:rPr>
          <w:rFonts w:ascii="Aparajita" w:hAnsi="Aparajita" w:cs="Aparajita"/>
          <w:sz w:val="24"/>
          <w:szCs w:val="24"/>
        </w:rPr>
        <w:t xml:space="preserve">epidemiological disparities </w:t>
      </w:r>
      <w:r w:rsidR="003D4C26">
        <w:rPr>
          <w:rFonts w:ascii="Aparajita" w:hAnsi="Aparajita" w:cs="Aparajita"/>
          <w:sz w:val="24"/>
          <w:szCs w:val="24"/>
        </w:rPr>
        <w:t>accumulate in</w:t>
      </w:r>
      <w:r w:rsidR="00FC50BF" w:rsidRPr="00DB7502">
        <w:rPr>
          <w:rFonts w:ascii="Aparajita" w:hAnsi="Aparajita" w:cs="Aparajita"/>
          <w:sz w:val="24"/>
          <w:szCs w:val="24"/>
        </w:rPr>
        <w:t xml:space="preserve"> mothers</w:t>
      </w:r>
      <w:r w:rsidR="003D4C26">
        <w:rPr>
          <w:rFonts w:ascii="Aparajita" w:hAnsi="Aparajita" w:cs="Aparajita"/>
          <w:sz w:val="24"/>
          <w:szCs w:val="24"/>
        </w:rPr>
        <w:t>’ lives</w:t>
      </w:r>
      <w:r w:rsidR="00A40685">
        <w:rPr>
          <w:rFonts w:ascii="Aparajita" w:hAnsi="Aparajita" w:cs="Aparajita"/>
          <w:sz w:val="24"/>
          <w:szCs w:val="24"/>
        </w:rPr>
        <w:t xml:space="preserve">, potentially </w:t>
      </w:r>
      <w:r w:rsidR="00990333">
        <w:rPr>
          <w:rFonts w:ascii="Aparajita" w:hAnsi="Aparajita" w:cs="Aparajita"/>
          <w:sz w:val="24"/>
          <w:szCs w:val="24"/>
        </w:rPr>
        <w:t>exacerbat</w:t>
      </w:r>
      <w:r w:rsidR="00A40685">
        <w:rPr>
          <w:rFonts w:ascii="Aparajita" w:hAnsi="Aparajita" w:cs="Aparajita"/>
          <w:sz w:val="24"/>
          <w:szCs w:val="24"/>
        </w:rPr>
        <w:t>ing</w:t>
      </w:r>
      <w:r w:rsidR="00990333">
        <w:rPr>
          <w:rFonts w:ascii="Aparajita" w:hAnsi="Aparajita" w:cs="Aparajita"/>
          <w:sz w:val="24"/>
          <w:szCs w:val="24"/>
        </w:rPr>
        <w:t xml:space="preserve"> other health </w:t>
      </w:r>
      <w:r w:rsidR="003D4C26">
        <w:rPr>
          <w:rFonts w:ascii="Aparajita" w:hAnsi="Aparajita" w:cs="Aparajita"/>
          <w:sz w:val="24"/>
          <w:szCs w:val="24"/>
        </w:rPr>
        <w:t>inequalit</w:t>
      </w:r>
      <w:r w:rsidR="00990333">
        <w:rPr>
          <w:rFonts w:ascii="Aparajita" w:hAnsi="Aparajita" w:cs="Aparajita"/>
          <w:sz w:val="24"/>
          <w:szCs w:val="24"/>
        </w:rPr>
        <w:t>ies</w:t>
      </w:r>
      <w:r w:rsidR="003D4C26">
        <w:rPr>
          <w:rFonts w:ascii="Aparajita" w:hAnsi="Aparajita" w:cs="Aparajita"/>
          <w:sz w:val="24"/>
          <w:szCs w:val="24"/>
        </w:rPr>
        <w:t xml:space="preserve">. </w:t>
      </w:r>
    </w:p>
    <w:p w14:paraId="2C87DB4A" w14:textId="77777777" w:rsidR="00B85E23" w:rsidRDefault="00B85E23" w:rsidP="00C91287">
      <w:pPr>
        <w:pStyle w:val="CommentText"/>
        <w:spacing w:after="0" w:line="240" w:lineRule="auto"/>
        <w:rPr>
          <w:rFonts w:ascii="Aparajita" w:hAnsi="Aparajita" w:cs="Aparajita"/>
          <w:sz w:val="24"/>
          <w:szCs w:val="24"/>
        </w:rPr>
      </w:pPr>
    </w:p>
    <w:p w14:paraId="5C175A5B" w14:textId="413C860D" w:rsidR="00B85E23" w:rsidRDefault="00B85E23" w:rsidP="00C91287">
      <w:pPr>
        <w:pStyle w:val="CommentText"/>
        <w:spacing w:after="0" w:line="240" w:lineRule="auto"/>
        <w:rPr>
          <w:rFonts w:ascii="Aparajita" w:hAnsi="Aparajita" w:cs="Aparajita"/>
          <w:sz w:val="24"/>
          <w:szCs w:val="24"/>
        </w:rPr>
      </w:pPr>
    </w:p>
    <w:p w14:paraId="49EF86ED" w14:textId="77777777" w:rsidR="00214033" w:rsidRDefault="00214033" w:rsidP="00C91287">
      <w:pPr>
        <w:pStyle w:val="CommentText"/>
        <w:spacing w:after="0" w:line="240" w:lineRule="auto"/>
        <w:rPr>
          <w:rFonts w:ascii="Aparajita" w:hAnsi="Aparajita" w:cs="Aparajita"/>
          <w:sz w:val="24"/>
          <w:szCs w:val="24"/>
        </w:rPr>
      </w:pPr>
    </w:p>
    <w:p w14:paraId="18452DF5" w14:textId="77777777" w:rsidR="00B85E23" w:rsidRPr="001C46FB" w:rsidRDefault="00B85E23" w:rsidP="00C91287">
      <w:pPr>
        <w:pStyle w:val="CommentText"/>
        <w:spacing w:after="0" w:line="240" w:lineRule="auto"/>
        <w:rPr>
          <w:rFonts w:ascii="Aparajita" w:hAnsi="Aparajita" w:cs="Aparajita"/>
          <w:sz w:val="24"/>
          <w:szCs w:val="24"/>
        </w:rPr>
      </w:pPr>
    </w:p>
    <w:p w14:paraId="644F7593" w14:textId="7BDB42C6" w:rsidR="00506DFC" w:rsidRPr="00D958A8" w:rsidRDefault="00E169D2" w:rsidP="00D958A8">
      <w:pPr>
        <w:spacing w:line="480" w:lineRule="auto"/>
        <w:rPr>
          <w:rFonts w:ascii="Aparajita" w:hAnsi="Aparajita" w:cs="Aparajita"/>
        </w:rPr>
      </w:pPr>
      <w:r w:rsidRPr="00D958A8">
        <w:rPr>
          <w:rFonts w:ascii="Aparajita" w:hAnsi="Aparajita" w:cs="Aparajita"/>
        </w:rPr>
        <w:lastRenderedPageBreak/>
        <w:t>Infant and child mortality rates have declin</w:t>
      </w:r>
      <w:r w:rsidR="00AC70DA" w:rsidRPr="00D958A8">
        <w:rPr>
          <w:rFonts w:ascii="Aparajita" w:hAnsi="Aparajita" w:cs="Aparajita"/>
        </w:rPr>
        <w:t>ed</w:t>
      </w:r>
      <w:r w:rsidRPr="00D958A8">
        <w:rPr>
          <w:rFonts w:ascii="Aparajita" w:hAnsi="Aparajita" w:cs="Aparajita"/>
        </w:rPr>
        <w:t xml:space="preserve"> </w:t>
      </w:r>
      <w:r w:rsidR="00AC70DA" w:rsidRPr="00D958A8">
        <w:rPr>
          <w:rFonts w:ascii="Aparajita" w:hAnsi="Aparajita" w:cs="Aparajita"/>
        </w:rPr>
        <w:t xml:space="preserve">steadily </w:t>
      </w:r>
      <w:r w:rsidRPr="00D958A8">
        <w:rPr>
          <w:rFonts w:ascii="Aparajita" w:hAnsi="Aparajita" w:cs="Aparajita"/>
        </w:rPr>
        <w:t xml:space="preserve">worldwide over the </w:t>
      </w:r>
      <w:r w:rsidR="007434A6" w:rsidRPr="00D958A8">
        <w:rPr>
          <w:rFonts w:ascii="Aparajita" w:hAnsi="Aparajita" w:cs="Aparajita"/>
        </w:rPr>
        <w:t>l</w:t>
      </w:r>
      <w:r w:rsidRPr="00D958A8">
        <w:rPr>
          <w:rFonts w:ascii="Aparajita" w:hAnsi="Aparajita" w:cs="Aparajita"/>
        </w:rPr>
        <w:t xml:space="preserve">ast </w:t>
      </w:r>
      <w:r w:rsidR="007434A6" w:rsidRPr="00D958A8">
        <w:rPr>
          <w:rFonts w:ascii="Aparajita" w:hAnsi="Aparajita" w:cs="Aparajita"/>
        </w:rPr>
        <w:t>fifty year</w:t>
      </w:r>
      <w:r w:rsidR="001B037E" w:rsidRPr="00D958A8">
        <w:rPr>
          <w:rFonts w:ascii="Aparajita" w:hAnsi="Aparajita" w:cs="Aparajita"/>
        </w:rPr>
        <w:t>s</w:t>
      </w:r>
      <w:r w:rsidR="003C6647" w:rsidRPr="00D958A8">
        <w:rPr>
          <w:rFonts w:ascii="Aparajita" w:hAnsi="Aparajita" w:cs="Aparajita"/>
        </w:rPr>
        <w:t>.</w:t>
      </w:r>
      <w:r w:rsidR="00477BAD" w:rsidRPr="00D958A8">
        <w:rPr>
          <w:rFonts w:ascii="Aparajita" w:hAnsi="Aparajita" w:cs="Aparajita"/>
        </w:rPr>
        <w:fldChar w:fldCharType="begin"/>
      </w:r>
      <w:r w:rsidR="00C74104" w:rsidRPr="00D958A8">
        <w:rPr>
          <w:rFonts w:ascii="Aparajita" w:hAnsi="Aparajita" w:cs="Aparajita"/>
        </w:rPr>
        <w:instrText xml:space="preserve"> ADDIN ZOTERO_ITEM CSL_CITATION {"citationID":"Tcl2ybrN","properties":{"formattedCitation":"\\super 1\\nosupersub{}","plainCitation":"1","noteIndex":0},"citationItems":[{"id":269,"uris":["http://zotero.org/users/local/6aiRCPll/items/JL56NE4A"],"uri":["http://zotero.org/users/local/6aiRCPll/items/JL56NE4A"],"itemData":{"id":269,"type":"article-journal","container-title":"The Lancet","issue":"9947","note":"ISBN: 0140-6736\npublisher: Elsevier","page":"957-979","title":"Global, regional, and national levels of neonatal, infant, and under-5 mortality during 1990–2013: a systematic analysis for the Global Burden of Disease Study 2013","volume":"384","author":[{"family":"Wang","given":"Haidong"},{"family":"Liddell","given":"Chelsea A."},{"family":"Coates","given":"Matthew M."},{"family":"Mooney","given":"Meghan D."},{"family":"Levitz","given":"Carly E."},{"family":"Schumacher","given":"Austin E."},{"family":"Apfel","given":"Henry"},{"family":"Iannarone","given":"Marissa"},{"family":"Phillips","given":"Bryan"},{"family":"Lofgren","given":"Katherine T."}],"issued":{"date-parts":[["2014"]]}}}],"schema":"https://github.com/citation-style-language/schema/raw/master/csl-citation.json"} </w:instrText>
      </w:r>
      <w:r w:rsidR="00477BAD" w:rsidRPr="00D958A8">
        <w:rPr>
          <w:rFonts w:ascii="Aparajita" w:hAnsi="Aparajita" w:cs="Aparajita"/>
        </w:rPr>
        <w:fldChar w:fldCharType="separate"/>
      </w:r>
      <w:r w:rsidR="00C74104" w:rsidRPr="00D958A8">
        <w:rPr>
          <w:rFonts w:ascii="Aparajita" w:hAnsi="Aparajita" w:cs="Aparajita"/>
          <w:vertAlign w:val="superscript"/>
        </w:rPr>
        <w:t>1</w:t>
      </w:r>
      <w:r w:rsidR="00477BAD" w:rsidRPr="00D958A8">
        <w:rPr>
          <w:rFonts w:ascii="Aparajita" w:hAnsi="Aparajita" w:cs="Aparajita"/>
        </w:rPr>
        <w:fldChar w:fldCharType="end"/>
      </w:r>
      <w:r w:rsidR="001B037E" w:rsidRPr="00D958A8">
        <w:rPr>
          <w:rFonts w:ascii="Aparajita" w:hAnsi="Aparajita" w:cs="Aparajita"/>
        </w:rPr>
        <w:t xml:space="preserve"> </w:t>
      </w:r>
      <w:r w:rsidRPr="00D958A8">
        <w:rPr>
          <w:rFonts w:ascii="Aparajita" w:hAnsi="Aparajita" w:cs="Aparajita"/>
        </w:rPr>
        <w:t xml:space="preserve">Even </w:t>
      </w:r>
      <w:r w:rsidR="005C4413" w:rsidRPr="00D958A8">
        <w:rPr>
          <w:rFonts w:ascii="Aparajita" w:hAnsi="Aparajita" w:cs="Aparajita"/>
        </w:rPr>
        <w:t xml:space="preserve">with periods of stagnant improvement, </w:t>
      </w:r>
      <w:r w:rsidR="00866D87" w:rsidRPr="00D958A8">
        <w:rPr>
          <w:rFonts w:ascii="Aparajita" w:hAnsi="Aparajita" w:cs="Aparajita"/>
        </w:rPr>
        <w:t xml:space="preserve">and </w:t>
      </w:r>
      <w:r w:rsidR="005C4413" w:rsidRPr="00D958A8">
        <w:rPr>
          <w:rFonts w:ascii="Aparajita" w:hAnsi="Aparajita" w:cs="Aparajita"/>
        </w:rPr>
        <w:t>persistent</w:t>
      </w:r>
      <w:r w:rsidR="00866D87" w:rsidRPr="00D958A8">
        <w:rPr>
          <w:rFonts w:ascii="Aparajita" w:hAnsi="Aparajita" w:cs="Aparajita"/>
        </w:rPr>
        <w:t xml:space="preserve"> </w:t>
      </w:r>
      <w:r w:rsidR="00477BAD" w:rsidRPr="00D958A8">
        <w:rPr>
          <w:rFonts w:ascii="Aparajita" w:hAnsi="Aparajita" w:cs="Aparajita"/>
        </w:rPr>
        <w:t xml:space="preserve">between- and within-country inequality, </w:t>
      </w:r>
      <w:r w:rsidRPr="00D958A8">
        <w:rPr>
          <w:rFonts w:ascii="Aparajita" w:hAnsi="Aparajita" w:cs="Aparajita"/>
        </w:rPr>
        <w:t xml:space="preserve">the </w:t>
      </w:r>
      <w:r w:rsidR="005B5F13" w:rsidRPr="00D958A8">
        <w:rPr>
          <w:rFonts w:ascii="Aparajita" w:hAnsi="Aparajita" w:cs="Aparajita"/>
        </w:rPr>
        <w:t xml:space="preserve">global </w:t>
      </w:r>
      <w:r w:rsidRPr="00D958A8">
        <w:rPr>
          <w:rFonts w:ascii="Aparajita" w:hAnsi="Aparajita" w:cs="Aparajita"/>
        </w:rPr>
        <w:t>trends represent good news for children</w:t>
      </w:r>
      <w:r w:rsidR="00477BAD" w:rsidRPr="00D958A8">
        <w:rPr>
          <w:rFonts w:ascii="Aparajita" w:hAnsi="Aparajita" w:cs="Aparajita"/>
        </w:rPr>
        <w:t xml:space="preserve"> and their parents</w:t>
      </w:r>
      <w:r w:rsidR="00127991" w:rsidRPr="00D958A8">
        <w:rPr>
          <w:rFonts w:ascii="Aparajita" w:hAnsi="Aparajita" w:cs="Aparajita"/>
        </w:rPr>
        <w:t>.</w:t>
      </w:r>
      <w:r w:rsidR="00477BAD" w:rsidRPr="00D958A8">
        <w:rPr>
          <w:rFonts w:ascii="Aparajita" w:hAnsi="Aparajita" w:cs="Aparajita"/>
        </w:rPr>
        <w:t xml:space="preserve"> </w:t>
      </w:r>
      <w:del w:id="8" w:author="Emily Smith-Greenaway" w:date="2020-09-16T09:36:00Z">
        <w:r w:rsidR="00127991" w:rsidRPr="00D958A8" w:rsidDel="00B42487">
          <w:rPr>
            <w:rFonts w:ascii="Aparajita" w:hAnsi="Aparajita" w:cs="Aparajita"/>
          </w:rPr>
          <w:delText>Y</w:delText>
        </w:r>
        <w:r w:rsidR="00477BAD" w:rsidRPr="00D958A8" w:rsidDel="00B42487">
          <w:rPr>
            <w:rFonts w:ascii="Aparajita" w:hAnsi="Aparajita" w:cs="Aparajita"/>
          </w:rPr>
          <w:delText xml:space="preserve">et </w:delText>
        </w:r>
        <w:r w:rsidR="00852379" w:rsidRPr="00D958A8" w:rsidDel="00B42487">
          <w:rPr>
            <w:rFonts w:ascii="Aparajita" w:hAnsi="Aparajita" w:cs="Aparajita"/>
          </w:rPr>
          <w:delText>how</w:delText>
        </w:r>
      </w:del>
      <w:ins w:id="9" w:author="Emily Smith-Greenaway" w:date="2020-09-16T10:39:00Z">
        <w:r w:rsidR="00A40685" w:rsidRPr="00D958A8">
          <w:rPr>
            <w:rFonts w:ascii="Aparajita" w:hAnsi="Aparajita" w:cs="Aparajita"/>
          </w:rPr>
          <w:t>T</w:t>
        </w:r>
      </w:ins>
      <w:ins w:id="10" w:author="Emily Smith-Greenaway" w:date="2020-09-16T09:38:00Z">
        <w:r w:rsidR="00B42487" w:rsidRPr="00D958A8">
          <w:rPr>
            <w:rFonts w:ascii="Aparajita" w:hAnsi="Aparajita" w:cs="Aparajita"/>
          </w:rPr>
          <w:t>he</w:t>
        </w:r>
      </w:ins>
      <w:r w:rsidR="00AC70DA" w:rsidRPr="00D958A8">
        <w:rPr>
          <w:rFonts w:ascii="Aparajita" w:hAnsi="Aparajita" w:cs="Aparajita"/>
        </w:rPr>
        <w:t xml:space="preserve"> improvements in </w:t>
      </w:r>
      <w:r w:rsidR="00D61D0E" w:rsidRPr="00D958A8">
        <w:rPr>
          <w:rFonts w:ascii="Aparajita" w:hAnsi="Aparajita" w:cs="Aparajita"/>
        </w:rPr>
        <w:t xml:space="preserve">annualized rates of </w:t>
      </w:r>
      <w:r w:rsidR="00AC70DA" w:rsidRPr="00D958A8">
        <w:rPr>
          <w:rFonts w:ascii="Aparajita" w:hAnsi="Aparajita" w:cs="Aparajita"/>
        </w:rPr>
        <w:t>infant and</w:t>
      </w:r>
      <w:r w:rsidR="001E7313" w:rsidRPr="00D958A8">
        <w:rPr>
          <w:rFonts w:ascii="Aparajita" w:hAnsi="Aparajita" w:cs="Aparajita"/>
        </w:rPr>
        <w:t xml:space="preserve"> </w:t>
      </w:r>
      <w:r w:rsidRPr="00D958A8">
        <w:rPr>
          <w:rFonts w:ascii="Aparajita" w:hAnsi="Aparajita" w:cs="Aparajita"/>
        </w:rPr>
        <w:t>child mortality</w:t>
      </w:r>
      <w:ins w:id="11" w:author="Emily Smith-Greenaway" w:date="2020-09-16T10:39:00Z">
        <w:r w:rsidR="00A40685" w:rsidRPr="00D958A8">
          <w:rPr>
            <w:rFonts w:ascii="Aparajita" w:hAnsi="Aparajita" w:cs="Aparajita"/>
          </w:rPr>
          <w:t>, however,</w:t>
        </w:r>
      </w:ins>
      <w:r w:rsidRPr="00D958A8">
        <w:rPr>
          <w:rFonts w:ascii="Aparajita" w:hAnsi="Aparajita" w:cs="Aparajita"/>
        </w:rPr>
        <w:t xml:space="preserve"> </w:t>
      </w:r>
      <w:ins w:id="12" w:author="Emily Smith-Greenaway" w:date="2020-09-16T09:39:00Z">
        <w:r w:rsidR="00B42487" w:rsidRPr="00D958A8">
          <w:rPr>
            <w:rFonts w:ascii="Aparajita" w:hAnsi="Aparajita" w:cs="Aparajita"/>
          </w:rPr>
          <w:t xml:space="preserve">do not necessarily </w:t>
        </w:r>
      </w:ins>
      <w:r w:rsidR="00AC70DA" w:rsidRPr="00D958A8">
        <w:rPr>
          <w:rFonts w:ascii="Aparajita" w:hAnsi="Aparajita" w:cs="Aparajita"/>
        </w:rPr>
        <w:t>reflect in</w:t>
      </w:r>
      <w:r w:rsidRPr="00D958A8">
        <w:rPr>
          <w:rFonts w:ascii="Aparajita" w:hAnsi="Aparajita" w:cs="Aparajita"/>
        </w:rPr>
        <w:t xml:space="preserve"> parents</w:t>
      </w:r>
      <w:r w:rsidR="00177E18" w:rsidRPr="00D958A8">
        <w:rPr>
          <w:rFonts w:ascii="Aparajita" w:hAnsi="Aparajita" w:cs="Aparajita"/>
        </w:rPr>
        <w:t>’</w:t>
      </w:r>
      <w:r w:rsidRPr="00D958A8">
        <w:rPr>
          <w:rFonts w:ascii="Aparajita" w:hAnsi="Aparajita" w:cs="Aparajita"/>
        </w:rPr>
        <w:t xml:space="preserve"> </w:t>
      </w:r>
      <w:r w:rsidR="007B42A0" w:rsidRPr="00D958A8">
        <w:rPr>
          <w:rFonts w:ascii="Aparajita" w:hAnsi="Aparajita" w:cs="Aparajita"/>
        </w:rPr>
        <w:t xml:space="preserve">cumulative </w:t>
      </w:r>
      <w:r w:rsidRPr="00D958A8">
        <w:rPr>
          <w:rFonts w:ascii="Aparajita" w:hAnsi="Aparajita" w:cs="Aparajita"/>
        </w:rPr>
        <w:t xml:space="preserve">experience </w:t>
      </w:r>
      <w:r w:rsidR="00F50621" w:rsidRPr="00D958A8">
        <w:rPr>
          <w:rFonts w:ascii="Aparajita" w:hAnsi="Aparajita" w:cs="Aparajita"/>
        </w:rPr>
        <w:t>of</w:t>
      </w:r>
      <w:r w:rsidR="006D7288" w:rsidRPr="00D958A8">
        <w:rPr>
          <w:rFonts w:ascii="Aparajita" w:hAnsi="Aparajita" w:cs="Aparajita"/>
        </w:rPr>
        <w:t xml:space="preserve"> child </w:t>
      </w:r>
      <w:commentRangeStart w:id="13"/>
      <w:r w:rsidR="006D7288" w:rsidRPr="00D958A8">
        <w:rPr>
          <w:rFonts w:ascii="Aparajita" w:hAnsi="Aparajita" w:cs="Aparajita"/>
        </w:rPr>
        <w:t>loss</w:t>
      </w:r>
      <w:del w:id="14" w:author="Emily Smith-Greenaway" w:date="2020-09-16T09:39:00Z">
        <w:r w:rsidR="006D7288" w:rsidRPr="00D958A8" w:rsidDel="00B42487">
          <w:rPr>
            <w:rFonts w:ascii="Aparajita" w:hAnsi="Aparajita" w:cs="Aparajita"/>
          </w:rPr>
          <w:delText xml:space="preserve"> </w:delText>
        </w:r>
        <w:r w:rsidR="001E7313" w:rsidRPr="00D958A8" w:rsidDel="00B42487">
          <w:rPr>
            <w:rFonts w:ascii="Aparajita" w:hAnsi="Aparajita" w:cs="Aparajita"/>
          </w:rPr>
          <w:delText>is unknown</w:delText>
        </w:r>
      </w:del>
      <w:r w:rsidRPr="00D958A8">
        <w:rPr>
          <w:rFonts w:ascii="Aparajita" w:hAnsi="Aparajita" w:cs="Aparajita"/>
        </w:rPr>
        <w:t xml:space="preserve">. </w:t>
      </w:r>
      <w:commentRangeEnd w:id="13"/>
      <w:r w:rsidR="007D3D69" w:rsidRPr="00D958A8">
        <w:rPr>
          <w:rStyle w:val="CommentReference"/>
          <w:rFonts w:ascii="Aparajita" w:eastAsiaTheme="minorHAnsi" w:hAnsi="Aparajita" w:cs="Aparajita"/>
          <w:sz w:val="24"/>
          <w:szCs w:val="24"/>
        </w:rPr>
        <w:commentReference w:id="13"/>
      </w:r>
      <w:r w:rsidR="00477BAD" w:rsidRPr="00D958A8">
        <w:rPr>
          <w:rFonts w:ascii="Aparajita" w:hAnsi="Aparajita" w:cs="Aparajita"/>
        </w:rPr>
        <w:t>A</w:t>
      </w:r>
      <w:r w:rsidR="005965A2" w:rsidRPr="00D958A8">
        <w:rPr>
          <w:rFonts w:ascii="Aparajita" w:hAnsi="Aparajita" w:cs="Aparajita"/>
        </w:rPr>
        <w:t xml:space="preserve"> child</w:t>
      </w:r>
      <w:r w:rsidR="00477BAD" w:rsidRPr="00D958A8">
        <w:rPr>
          <w:rFonts w:ascii="Aparajita" w:hAnsi="Aparajita" w:cs="Aparajita"/>
        </w:rPr>
        <w:t>’s</w:t>
      </w:r>
      <w:r w:rsidR="005965A2" w:rsidRPr="00D958A8">
        <w:rPr>
          <w:rFonts w:ascii="Aparajita" w:hAnsi="Aparajita" w:cs="Aparajita"/>
        </w:rPr>
        <w:t xml:space="preserve"> death has</w:t>
      </w:r>
      <w:r w:rsidRPr="00D958A8">
        <w:rPr>
          <w:rFonts w:ascii="Aparajita" w:hAnsi="Aparajita" w:cs="Aparajita"/>
        </w:rPr>
        <w:t xml:space="preserve"> </w:t>
      </w:r>
      <w:r w:rsidR="00506DFC" w:rsidRPr="00D958A8">
        <w:rPr>
          <w:rFonts w:ascii="Aparajita" w:hAnsi="Aparajita" w:cs="Aparajita"/>
        </w:rPr>
        <w:t xml:space="preserve">serious </w:t>
      </w:r>
      <w:r w:rsidRPr="00D958A8">
        <w:rPr>
          <w:rFonts w:ascii="Aparajita" w:hAnsi="Aparajita" w:cs="Aparajita"/>
        </w:rPr>
        <w:t xml:space="preserve">consequences for </w:t>
      </w:r>
      <w:r w:rsidR="00890900" w:rsidRPr="00D958A8">
        <w:rPr>
          <w:rFonts w:ascii="Aparajita" w:hAnsi="Aparajita" w:cs="Aparajita"/>
        </w:rPr>
        <w:t>parents</w:t>
      </w:r>
      <w:r w:rsidR="001C7F00" w:rsidRPr="00D958A8">
        <w:rPr>
          <w:rFonts w:ascii="Aparajita" w:hAnsi="Aparajita" w:cs="Aparajita"/>
        </w:rPr>
        <w:t xml:space="preserve">, </w:t>
      </w:r>
      <w:r w:rsidR="00B14230" w:rsidRPr="00D958A8">
        <w:rPr>
          <w:rFonts w:ascii="Aparajita" w:hAnsi="Aparajita" w:cs="Aparajita"/>
        </w:rPr>
        <w:t xml:space="preserve">but </w:t>
      </w:r>
      <w:r w:rsidR="00506DFC" w:rsidRPr="00D958A8">
        <w:rPr>
          <w:rFonts w:ascii="Aparajita" w:hAnsi="Aparajita" w:cs="Aparajita"/>
        </w:rPr>
        <w:t>population</w:t>
      </w:r>
      <w:r w:rsidR="007434A6" w:rsidRPr="00D958A8">
        <w:rPr>
          <w:rFonts w:ascii="Aparajita" w:hAnsi="Aparajita" w:cs="Aparajita"/>
        </w:rPr>
        <w:t xml:space="preserve">-level </w:t>
      </w:r>
      <w:r w:rsidR="00B97F50" w:rsidRPr="00D958A8">
        <w:rPr>
          <w:rFonts w:ascii="Aparajita" w:hAnsi="Aparajita" w:cs="Aparajita"/>
        </w:rPr>
        <w:t xml:space="preserve">estimates </w:t>
      </w:r>
      <w:r w:rsidR="001E7313" w:rsidRPr="00D958A8">
        <w:rPr>
          <w:rFonts w:ascii="Aparajita" w:hAnsi="Aparajita" w:cs="Aparajita"/>
        </w:rPr>
        <w:t xml:space="preserve">of the prevalence of </w:t>
      </w:r>
      <w:r w:rsidR="006D7288" w:rsidRPr="00D958A8">
        <w:rPr>
          <w:rFonts w:ascii="Aparajita" w:hAnsi="Aparajita" w:cs="Aparajita"/>
        </w:rPr>
        <w:t xml:space="preserve">bereaved parents are available </w:t>
      </w:r>
      <w:r w:rsidR="005E1F84" w:rsidRPr="00D958A8">
        <w:rPr>
          <w:rFonts w:ascii="Aparajita" w:hAnsi="Aparajita" w:cs="Aparajita"/>
        </w:rPr>
        <w:t xml:space="preserve">only for select sub-Saharan African countries. </w:t>
      </w:r>
      <w:del w:id="15" w:author="Emily Smith-Greenaway" w:date="2020-09-19T22:42:00Z">
        <w:r w:rsidR="00AC555B" w:rsidRPr="00D958A8" w:rsidDel="00FC1DA8">
          <w:rPr>
            <w:rFonts w:ascii="Aparajita" w:hAnsi="Aparajita" w:cs="Aparajita"/>
          </w:rPr>
          <w:delText>Recent research shows that i</w:delText>
        </w:r>
      </w:del>
      <w:ins w:id="16" w:author="Emily Smith-Greenaway" w:date="2020-09-19T22:42:00Z">
        <w:r w:rsidR="00FC1DA8" w:rsidRPr="00D958A8">
          <w:rPr>
            <w:rFonts w:ascii="Aparajita" w:hAnsi="Aparajita" w:cs="Aparajita"/>
          </w:rPr>
          <w:t>I</w:t>
        </w:r>
      </w:ins>
      <w:r w:rsidR="002B06B0" w:rsidRPr="00D958A8">
        <w:rPr>
          <w:rFonts w:ascii="Aparajita" w:hAnsi="Aparajita" w:cs="Aparajita"/>
        </w:rPr>
        <w:t>n</w:t>
      </w:r>
      <w:r w:rsidR="0051741E" w:rsidRPr="00D958A8">
        <w:rPr>
          <w:rFonts w:ascii="Aparajita" w:hAnsi="Aparajita" w:cs="Aparajita"/>
        </w:rPr>
        <w:t xml:space="preserve"> </w:t>
      </w:r>
      <w:r w:rsidR="00853D4F" w:rsidRPr="00D958A8">
        <w:rPr>
          <w:rFonts w:ascii="Aparajita" w:hAnsi="Aparajita" w:cs="Aparajita"/>
        </w:rPr>
        <w:t xml:space="preserve">multiple </w:t>
      </w:r>
      <w:r w:rsidR="0051741E" w:rsidRPr="00D958A8">
        <w:rPr>
          <w:rFonts w:ascii="Aparajita" w:hAnsi="Aparajita" w:cs="Aparajita"/>
        </w:rPr>
        <w:t>sub-Saharan Africa</w:t>
      </w:r>
      <w:r w:rsidR="00AC70DA" w:rsidRPr="00D958A8">
        <w:rPr>
          <w:rFonts w:ascii="Aparajita" w:hAnsi="Aparajita" w:cs="Aparajita"/>
        </w:rPr>
        <w:t>n countries</w:t>
      </w:r>
      <w:r w:rsidR="00260DD6" w:rsidRPr="00D958A8">
        <w:rPr>
          <w:rFonts w:ascii="Aparajita" w:hAnsi="Aparajita" w:cs="Aparajita"/>
        </w:rPr>
        <w:t xml:space="preserve"> as recently as 2015</w:t>
      </w:r>
      <w:r w:rsidR="002B06B0" w:rsidRPr="00D958A8">
        <w:rPr>
          <w:rFonts w:ascii="Aparajita" w:hAnsi="Aparajita" w:cs="Aparajita"/>
        </w:rPr>
        <w:t>,</w:t>
      </w:r>
      <w:r w:rsidR="0051741E" w:rsidRPr="00D958A8">
        <w:rPr>
          <w:rFonts w:ascii="Aparajita" w:hAnsi="Aparajita" w:cs="Aparajita"/>
        </w:rPr>
        <w:t xml:space="preserve"> </w:t>
      </w:r>
      <w:r w:rsidR="006D7288" w:rsidRPr="00D958A8">
        <w:rPr>
          <w:rFonts w:ascii="Aparajita" w:hAnsi="Aparajita" w:cs="Aparajita"/>
        </w:rPr>
        <w:t xml:space="preserve">upwards of </w:t>
      </w:r>
      <w:r w:rsidR="004257D1" w:rsidRPr="00D958A8">
        <w:rPr>
          <w:rFonts w:ascii="Aparajita" w:hAnsi="Aparajita" w:cs="Aparajita"/>
        </w:rPr>
        <w:t xml:space="preserve">one-third of younger mothers </w:t>
      </w:r>
      <w:r w:rsidR="00C50F50" w:rsidRPr="00D958A8">
        <w:rPr>
          <w:rFonts w:ascii="Aparajita" w:hAnsi="Aparajita" w:cs="Aparajita"/>
        </w:rPr>
        <w:t xml:space="preserve">(ages 20-44) </w:t>
      </w:r>
      <w:r w:rsidR="004257D1" w:rsidRPr="00D958A8">
        <w:rPr>
          <w:rFonts w:ascii="Aparajita" w:hAnsi="Aparajita" w:cs="Aparajita"/>
        </w:rPr>
        <w:t xml:space="preserve">and </w:t>
      </w:r>
      <w:r w:rsidR="00C50F50" w:rsidRPr="00D958A8">
        <w:rPr>
          <w:rFonts w:ascii="Aparajita" w:hAnsi="Aparajita" w:cs="Aparajita"/>
        </w:rPr>
        <w:t>one-</w:t>
      </w:r>
      <w:r w:rsidR="00B8107A" w:rsidRPr="00D958A8">
        <w:rPr>
          <w:rFonts w:ascii="Aparajita" w:hAnsi="Aparajita" w:cs="Aparajita"/>
        </w:rPr>
        <w:t xml:space="preserve">half of mothers age 45-49 years old having </w:t>
      </w:r>
      <w:r w:rsidR="006D7288" w:rsidRPr="00D958A8">
        <w:rPr>
          <w:rFonts w:ascii="Aparajita" w:hAnsi="Aparajita" w:cs="Aparajita"/>
        </w:rPr>
        <w:t xml:space="preserve">had </w:t>
      </w:r>
      <w:r w:rsidR="00B8107A" w:rsidRPr="00D958A8">
        <w:rPr>
          <w:rFonts w:ascii="Aparajita" w:hAnsi="Aparajita" w:cs="Aparajita"/>
        </w:rPr>
        <w:t>at least one child die</w:t>
      </w:r>
      <w:r w:rsidR="009C383D" w:rsidRPr="00D958A8">
        <w:rPr>
          <w:rFonts w:ascii="Aparajita" w:hAnsi="Aparajita" w:cs="Aparajita"/>
        </w:rPr>
        <w:t>.</w:t>
      </w:r>
      <w:r w:rsidR="007F6C5E" w:rsidRPr="00D958A8">
        <w:rPr>
          <w:rFonts w:ascii="Aparajita" w:hAnsi="Aparajita" w:cs="Aparajita"/>
        </w:rPr>
        <w:fldChar w:fldCharType="begin"/>
      </w:r>
      <w:r w:rsidR="00C74104" w:rsidRPr="00D958A8">
        <w:rPr>
          <w:rFonts w:ascii="Aparajita" w:hAnsi="Aparajita" w:cs="Aparajita"/>
        </w:rPr>
        <w:instrText xml:space="preserve"> ADDIN ZOTERO_ITEM CSL_CITATION {"citationID":"3unNikZO","properties":{"formattedCitation":"\\super 3\\nosupersub{}","plainCitation":"3","noteIndex":0},"citationItems":[{"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Africa","volume":"117","author":[{"family":"Smith-Greenaway","given":"Emily"},{"family":"Trinitapoli","given":"Jenny"}],"issued":{"date-parts":[["2020"]]}}}],"schema":"https://github.com/citation-style-language/schema/raw/master/csl-citation.json"} </w:instrText>
      </w:r>
      <w:r w:rsidR="007F6C5E" w:rsidRPr="00D958A8">
        <w:rPr>
          <w:rFonts w:ascii="Aparajita" w:hAnsi="Aparajita" w:cs="Aparajita"/>
        </w:rPr>
        <w:fldChar w:fldCharType="separate"/>
      </w:r>
      <w:r w:rsidR="00C74104" w:rsidRPr="00D958A8">
        <w:rPr>
          <w:rFonts w:ascii="Aparajita" w:hAnsi="Aparajita" w:cs="Aparajita"/>
          <w:vertAlign w:val="superscript"/>
        </w:rPr>
        <w:t>3</w:t>
      </w:r>
      <w:r w:rsidR="007F6C5E" w:rsidRPr="00D958A8">
        <w:rPr>
          <w:rFonts w:ascii="Aparajita" w:hAnsi="Aparajita" w:cs="Aparajita"/>
        </w:rPr>
        <w:fldChar w:fldCharType="end"/>
      </w:r>
      <w:r w:rsidR="00B8107A" w:rsidRPr="00D958A8">
        <w:rPr>
          <w:rFonts w:ascii="Aparajita" w:hAnsi="Aparajita" w:cs="Aparajita"/>
        </w:rPr>
        <w:t xml:space="preserve"> </w:t>
      </w:r>
      <w:r w:rsidR="00C2087E" w:rsidRPr="00D958A8">
        <w:rPr>
          <w:rFonts w:ascii="Aparajita" w:hAnsi="Aparajita" w:cs="Aparajita"/>
        </w:rPr>
        <w:t>W</w:t>
      </w:r>
      <w:r w:rsidR="002B06B0" w:rsidRPr="00D958A8">
        <w:rPr>
          <w:rFonts w:ascii="Aparajita" w:hAnsi="Aparajita" w:cs="Aparajita"/>
        </w:rPr>
        <w:t>hether</w:t>
      </w:r>
      <w:r w:rsidR="007F6C5E" w:rsidRPr="00D958A8">
        <w:rPr>
          <w:rFonts w:ascii="Aparajita" w:hAnsi="Aparajita" w:cs="Aparajita"/>
        </w:rPr>
        <w:t xml:space="preserve"> </w:t>
      </w:r>
      <w:r w:rsidR="007434A6" w:rsidRPr="00D958A8">
        <w:rPr>
          <w:rFonts w:ascii="Aparajita" w:hAnsi="Aparajita" w:cs="Aparajita"/>
        </w:rPr>
        <w:t xml:space="preserve">such </w:t>
      </w:r>
      <w:r w:rsidR="007F6C5E" w:rsidRPr="00D958A8">
        <w:rPr>
          <w:rFonts w:ascii="Aparajita" w:hAnsi="Aparajita" w:cs="Aparajita"/>
        </w:rPr>
        <w:t xml:space="preserve">high levels of </w:t>
      </w:r>
      <w:r w:rsidR="006D7288" w:rsidRPr="00D958A8">
        <w:rPr>
          <w:rFonts w:ascii="Aparajita" w:hAnsi="Aparajita" w:cs="Aparajita"/>
        </w:rPr>
        <w:t>maternal bereavement</w:t>
      </w:r>
      <w:r w:rsidR="007F6C5E" w:rsidRPr="00D958A8">
        <w:rPr>
          <w:rFonts w:ascii="Aparajita" w:hAnsi="Aparajita" w:cs="Aparajita"/>
        </w:rPr>
        <w:t xml:space="preserve"> </w:t>
      </w:r>
      <w:r w:rsidR="002B06B0" w:rsidRPr="00D958A8">
        <w:rPr>
          <w:rFonts w:ascii="Aparajita" w:hAnsi="Aparajita" w:cs="Aparajita"/>
        </w:rPr>
        <w:t>character</w:t>
      </w:r>
      <w:r w:rsidR="00C2087E" w:rsidRPr="00D958A8">
        <w:rPr>
          <w:rFonts w:ascii="Aparajita" w:hAnsi="Aparajita" w:cs="Aparajita"/>
        </w:rPr>
        <w:t xml:space="preserve">ize </w:t>
      </w:r>
      <w:r w:rsidR="007F6C5E" w:rsidRPr="00D958A8">
        <w:rPr>
          <w:rFonts w:ascii="Aparajita" w:hAnsi="Aparajita" w:cs="Aparajita"/>
        </w:rPr>
        <w:t>other</w:t>
      </w:r>
      <w:r w:rsidR="00826AB6" w:rsidRPr="00D958A8">
        <w:rPr>
          <w:rFonts w:ascii="Aparajita" w:hAnsi="Aparajita" w:cs="Aparajita"/>
        </w:rPr>
        <w:t xml:space="preserve"> </w:t>
      </w:r>
      <w:r w:rsidR="005026C9" w:rsidRPr="00D958A8">
        <w:rPr>
          <w:rFonts w:ascii="Aparajita" w:hAnsi="Aparajita" w:cs="Aparajita"/>
        </w:rPr>
        <w:t>low</w:t>
      </w:r>
      <w:r w:rsidR="005B5F13" w:rsidRPr="00D958A8">
        <w:rPr>
          <w:rFonts w:ascii="Aparajita" w:hAnsi="Aparajita" w:cs="Aparajita"/>
        </w:rPr>
        <w:t>- and middle-</w:t>
      </w:r>
      <w:r w:rsidR="005026C9" w:rsidRPr="00D958A8">
        <w:rPr>
          <w:rFonts w:ascii="Aparajita" w:hAnsi="Aparajita" w:cs="Aparajita"/>
        </w:rPr>
        <w:t xml:space="preserve">income </w:t>
      </w:r>
      <w:r w:rsidR="00260DD6" w:rsidRPr="00D958A8">
        <w:rPr>
          <w:rFonts w:ascii="Aparajita" w:hAnsi="Aparajita" w:cs="Aparajita"/>
        </w:rPr>
        <w:t>countries</w:t>
      </w:r>
      <w:r w:rsidR="007F6C5E" w:rsidRPr="00D958A8">
        <w:rPr>
          <w:rFonts w:ascii="Aparajita" w:hAnsi="Aparajita" w:cs="Aparajita"/>
        </w:rPr>
        <w:t xml:space="preserve">, </w:t>
      </w:r>
      <w:r w:rsidR="00DE5C46" w:rsidRPr="00D958A8">
        <w:rPr>
          <w:rFonts w:ascii="Aparajita" w:hAnsi="Aparajita" w:cs="Aparajita"/>
        </w:rPr>
        <w:t xml:space="preserve">and how they compare to levels in </w:t>
      </w:r>
      <w:r w:rsidR="005026C9" w:rsidRPr="00D958A8">
        <w:rPr>
          <w:rFonts w:ascii="Aparajita" w:hAnsi="Aparajita" w:cs="Aparajita"/>
        </w:rPr>
        <w:t>high-income countries</w:t>
      </w:r>
      <w:r w:rsidR="005E1F84" w:rsidRPr="00D958A8">
        <w:rPr>
          <w:rFonts w:ascii="Aparajita" w:hAnsi="Aparajita" w:cs="Aparajita"/>
        </w:rPr>
        <w:t>,</w:t>
      </w:r>
      <w:r w:rsidR="00DE5C46" w:rsidRPr="00D958A8">
        <w:rPr>
          <w:rFonts w:ascii="Aparajita" w:hAnsi="Aparajita" w:cs="Aparajita"/>
        </w:rPr>
        <w:t xml:space="preserve"> </w:t>
      </w:r>
      <w:r w:rsidR="005E1F84" w:rsidRPr="00D958A8">
        <w:rPr>
          <w:rFonts w:ascii="Aparajita" w:hAnsi="Aparajita" w:cs="Aparajita"/>
        </w:rPr>
        <w:t>remain</w:t>
      </w:r>
      <w:r w:rsidR="00DE5C46" w:rsidRPr="00D958A8">
        <w:rPr>
          <w:rFonts w:ascii="Aparajita" w:hAnsi="Aparajita" w:cs="Aparajita"/>
        </w:rPr>
        <w:t xml:space="preserve"> unknown. </w:t>
      </w:r>
    </w:p>
    <w:p w14:paraId="5158C138" w14:textId="33FF1F7D" w:rsidR="00B042E3" w:rsidRPr="00D958A8" w:rsidRDefault="003C1011" w:rsidP="00D958A8">
      <w:pPr>
        <w:autoSpaceDE w:val="0"/>
        <w:autoSpaceDN w:val="0"/>
        <w:adjustRightInd w:val="0"/>
        <w:spacing w:line="480" w:lineRule="auto"/>
        <w:ind w:firstLine="720"/>
        <w:rPr>
          <w:rFonts w:ascii="Aparajita" w:hAnsi="Aparajita" w:cs="Aparajita"/>
        </w:rPr>
      </w:pPr>
      <w:r w:rsidRPr="00D958A8">
        <w:rPr>
          <w:rFonts w:ascii="Aparajita" w:hAnsi="Aparajita" w:cs="Aparajita"/>
        </w:rPr>
        <w:t>I</w:t>
      </w:r>
      <w:r w:rsidR="00886234" w:rsidRPr="00D958A8">
        <w:rPr>
          <w:rFonts w:ascii="Aparajita" w:hAnsi="Aparajita" w:cs="Aparajita"/>
        </w:rPr>
        <w:t xml:space="preserve">n this </w:t>
      </w:r>
      <w:r w:rsidR="0095037A" w:rsidRPr="00D958A8">
        <w:rPr>
          <w:rFonts w:ascii="Aparajita" w:hAnsi="Aparajita" w:cs="Aparajita"/>
        </w:rPr>
        <w:t>article</w:t>
      </w:r>
      <w:r w:rsidR="0050243A" w:rsidRPr="00D958A8">
        <w:rPr>
          <w:rFonts w:ascii="Aparajita" w:hAnsi="Aparajita" w:cs="Aparajita"/>
        </w:rPr>
        <w:t>,</w:t>
      </w:r>
      <w:r w:rsidR="0095037A" w:rsidRPr="00D958A8">
        <w:rPr>
          <w:rFonts w:ascii="Aparajita" w:hAnsi="Aparajita" w:cs="Aparajita"/>
        </w:rPr>
        <w:t xml:space="preserve"> </w:t>
      </w:r>
      <w:r w:rsidR="00886234" w:rsidRPr="00D958A8">
        <w:rPr>
          <w:rFonts w:ascii="Aparajita" w:hAnsi="Aparajita" w:cs="Aparajita"/>
        </w:rPr>
        <w:t xml:space="preserve">we </w:t>
      </w:r>
      <w:r w:rsidR="00573D92" w:rsidRPr="00D958A8">
        <w:rPr>
          <w:rFonts w:ascii="Aparajita" w:hAnsi="Aparajita" w:cs="Aparajita"/>
        </w:rPr>
        <w:t xml:space="preserve">offer </w:t>
      </w:r>
      <w:r w:rsidR="007D3D69" w:rsidRPr="00D958A8">
        <w:rPr>
          <w:rFonts w:ascii="Aparajita" w:hAnsi="Aparajita" w:cs="Aparajita"/>
        </w:rPr>
        <w:t>a</w:t>
      </w:r>
      <w:r w:rsidR="00007438" w:rsidRPr="00D958A8">
        <w:rPr>
          <w:rFonts w:ascii="Aparajita" w:hAnsi="Aparajita" w:cs="Aparajita"/>
        </w:rPr>
        <w:t xml:space="preserve"> </w:t>
      </w:r>
      <w:r w:rsidR="0072446C" w:rsidRPr="00D958A8">
        <w:rPr>
          <w:rFonts w:ascii="Aparajita" w:hAnsi="Aparajita" w:cs="Aparajita"/>
        </w:rPr>
        <w:t xml:space="preserve">global perspective on </w:t>
      </w:r>
      <w:del w:id="17" w:author="Emily Smith-Greenaway" w:date="2020-09-19T22:42:00Z">
        <w:r w:rsidR="0072446C" w:rsidRPr="00D958A8" w:rsidDel="00FC1DA8">
          <w:rPr>
            <w:rFonts w:ascii="Aparajita" w:hAnsi="Aparajita" w:cs="Aparajita"/>
          </w:rPr>
          <w:delText xml:space="preserve">parental </w:delText>
        </w:r>
      </w:del>
      <w:ins w:id="18" w:author="Emily Smith-Greenaway" w:date="2020-09-19T22:42:00Z">
        <w:r w:rsidR="00FC1DA8" w:rsidRPr="00D958A8">
          <w:rPr>
            <w:rFonts w:ascii="Aparajita" w:hAnsi="Aparajita" w:cs="Aparajita"/>
          </w:rPr>
          <w:t xml:space="preserve">maternal </w:t>
        </w:r>
      </w:ins>
      <w:r w:rsidR="0072446C" w:rsidRPr="00D958A8">
        <w:rPr>
          <w:rFonts w:ascii="Aparajita" w:hAnsi="Aparajita" w:cs="Aparajita"/>
        </w:rPr>
        <w:t xml:space="preserve">bereavement. Using data from </w:t>
      </w:r>
      <w:r w:rsidR="0045593A" w:rsidRPr="00D958A8">
        <w:rPr>
          <w:rFonts w:ascii="Aparajita" w:hAnsi="Aparajita" w:cs="Aparajita"/>
        </w:rPr>
        <w:t>16</w:t>
      </w:r>
      <w:r w:rsidR="00DD4E52" w:rsidRPr="00D958A8">
        <w:rPr>
          <w:rFonts w:ascii="Aparajita" w:hAnsi="Aparajita" w:cs="Aparajita"/>
        </w:rPr>
        <w:t>8</w:t>
      </w:r>
      <w:r w:rsidR="0045593A" w:rsidRPr="00D958A8">
        <w:rPr>
          <w:rFonts w:ascii="Aparajita" w:hAnsi="Aparajita" w:cs="Aparajita"/>
        </w:rPr>
        <w:t xml:space="preserve"> countries</w:t>
      </w:r>
      <w:r w:rsidR="005E1F84" w:rsidRPr="00D958A8">
        <w:rPr>
          <w:rFonts w:ascii="Aparajita" w:hAnsi="Aparajita" w:cs="Aparajita"/>
        </w:rPr>
        <w:t xml:space="preserve"> and territories</w:t>
      </w:r>
      <w:r w:rsidR="0072446C" w:rsidRPr="00D958A8">
        <w:rPr>
          <w:rFonts w:ascii="Aparajita" w:hAnsi="Aparajita" w:cs="Aparajita"/>
        </w:rPr>
        <w:t>, w</w:t>
      </w:r>
      <w:r w:rsidR="000A3508" w:rsidRPr="00D958A8">
        <w:rPr>
          <w:rFonts w:ascii="Aparajita" w:hAnsi="Aparajita" w:cs="Aparajita"/>
        </w:rPr>
        <w:t xml:space="preserve">e generate three indicators </w:t>
      </w:r>
      <w:r w:rsidR="003F27DD" w:rsidRPr="00D958A8">
        <w:rPr>
          <w:rFonts w:ascii="Aparajita" w:hAnsi="Aparajita" w:cs="Aparajita"/>
        </w:rPr>
        <w:t>of</w:t>
      </w:r>
      <w:r w:rsidR="000A3508" w:rsidRPr="00D958A8">
        <w:rPr>
          <w:rFonts w:ascii="Aparajita" w:hAnsi="Aparajita" w:cs="Aparajita"/>
        </w:rPr>
        <w:t xml:space="preserve"> the cumulative prevalence of mothers who </w:t>
      </w:r>
      <w:r w:rsidR="005B5F13" w:rsidRPr="00D958A8">
        <w:rPr>
          <w:rFonts w:ascii="Aparajita" w:hAnsi="Aparajita" w:cs="Aparajita"/>
        </w:rPr>
        <w:t>have had an</w:t>
      </w:r>
      <w:r w:rsidR="000A3508" w:rsidRPr="00D958A8">
        <w:rPr>
          <w:rFonts w:ascii="Aparajita" w:hAnsi="Aparajita" w:cs="Aparajita"/>
        </w:rPr>
        <w:t xml:space="preserve"> infant, under-five year old, or any</w:t>
      </w:r>
      <w:r w:rsidR="00C2087E" w:rsidRPr="00D958A8">
        <w:rPr>
          <w:rFonts w:ascii="Aparajita" w:hAnsi="Aparajita" w:cs="Aparajita"/>
        </w:rPr>
        <w:t>-</w:t>
      </w:r>
      <w:r w:rsidR="000A3508" w:rsidRPr="00D958A8">
        <w:rPr>
          <w:rFonts w:ascii="Aparajita" w:hAnsi="Aparajita" w:cs="Aparajita"/>
        </w:rPr>
        <w:t>age child</w:t>
      </w:r>
      <w:r w:rsidR="005B5F13" w:rsidRPr="00D958A8">
        <w:rPr>
          <w:rFonts w:ascii="Aparajita" w:hAnsi="Aparajita" w:cs="Aparajita"/>
        </w:rPr>
        <w:t xml:space="preserve"> </w:t>
      </w:r>
      <w:r w:rsidR="00852379" w:rsidRPr="00D958A8">
        <w:rPr>
          <w:rFonts w:ascii="Aparajita" w:hAnsi="Aparajita" w:cs="Aparajita"/>
        </w:rPr>
        <w:t xml:space="preserve">ever </w:t>
      </w:r>
      <w:r w:rsidR="005B5F13" w:rsidRPr="00D958A8">
        <w:rPr>
          <w:rFonts w:ascii="Aparajita" w:hAnsi="Aparajita" w:cs="Aparajita"/>
        </w:rPr>
        <w:t>die</w:t>
      </w:r>
      <w:r w:rsidR="00B8121C" w:rsidRPr="00D958A8">
        <w:rPr>
          <w:rFonts w:ascii="Aparajita" w:hAnsi="Aparajita" w:cs="Aparajita"/>
        </w:rPr>
        <w:t xml:space="preserve">. </w:t>
      </w:r>
      <w:r w:rsidR="000A3508" w:rsidRPr="00D958A8">
        <w:rPr>
          <w:rFonts w:ascii="Aparajita" w:hAnsi="Aparajita" w:cs="Aparajita"/>
        </w:rPr>
        <w:t>We label these indicators: the maternal cumulative prevalence of infant mortality (mIM), under-five mortality (mU5M), and offspring mortality (mOM)</w:t>
      </w:r>
      <w:r w:rsidR="009C383D" w:rsidRPr="00D958A8">
        <w:rPr>
          <w:rFonts w:ascii="Aparajita" w:hAnsi="Aparajita" w:cs="Aparajita"/>
        </w:rPr>
        <w:t>.</w:t>
      </w:r>
      <w:r w:rsidR="000A3508" w:rsidRPr="00D958A8">
        <w:rPr>
          <w:rFonts w:ascii="Aparajita" w:hAnsi="Aparajita" w:cs="Aparajita"/>
        </w:rPr>
        <w:fldChar w:fldCharType="begin"/>
      </w:r>
      <w:r w:rsidR="00C74104" w:rsidRPr="00D958A8">
        <w:rPr>
          <w:rFonts w:ascii="Aparajita" w:hAnsi="Aparajita" w:cs="Aparajita"/>
        </w:rPr>
        <w:instrText xml:space="preserve"> ADDIN ZOTERO_ITEM CSL_CITATION {"citationID":"NAEWl9SR","properties":{"formattedCitation":"\\super 3\\nosupersub{}","plainCitation":"3","noteIndex":0},"citationItems":[{"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Africa","volume":"117","author":[{"family":"Smith-Greenaway","given":"Emily"},{"family":"Trinitapoli","given":"Jenny"}],"issued":{"date-parts":[["2020"]]}}}],"schema":"https://github.com/citation-style-language/schema/raw/master/csl-citation.json"} </w:instrText>
      </w:r>
      <w:r w:rsidR="000A3508" w:rsidRPr="00D958A8">
        <w:rPr>
          <w:rFonts w:ascii="Aparajita" w:hAnsi="Aparajita" w:cs="Aparajita"/>
        </w:rPr>
        <w:fldChar w:fldCharType="separate"/>
      </w:r>
      <w:r w:rsidR="00C74104" w:rsidRPr="00D958A8">
        <w:rPr>
          <w:rFonts w:ascii="Aparajita" w:hAnsi="Aparajita" w:cs="Aparajita"/>
          <w:vertAlign w:val="superscript"/>
        </w:rPr>
        <w:t>3</w:t>
      </w:r>
      <w:r w:rsidR="000A3508" w:rsidRPr="00D958A8">
        <w:rPr>
          <w:rFonts w:ascii="Aparajita" w:hAnsi="Aparajita" w:cs="Aparajita"/>
        </w:rPr>
        <w:fldChar w:fldCharType="end"/>
      </w:r>
      <w:r w:rsidR="000A3508" w:rsidRPr="00D958A8">
        <w:rPr>
          <w:rFonts w:ascii="Aparajita" w:hAnsi="Aparajita" w:cs="Aparajita"/>
        </w:rPr>
        <w:t xml:space="preserve"> We calculate these measures </w:t>
      </w:r>
      <w:r w:rsidR="00890900" w:rsidRPr="00D958A8">
        <w:rPr>
          <w:rFonts w:ascii="Aparajita" w:hAnsi="Aparajita" w:cs="Aparajita"/>
        </w:rPr>
        <w:t xml:space="preserve">separately </w:t>
      </w:r>
      <w:r w:rsidR="000A3508" w:rsidRPr="00D958A8">
        <w:rPr>
          <w:rFonts w:ascii="Aparajita" w:hAnsi="Aparajita" w:cs="Aparajita"/>
        </w:rPr>
        <w:t>for two groups of mothers: those in the peak of their reproductive years (ages 20-44)</w:t>
      </w:r>
      <w:r w:rsidR="00890900" w:rsidRPr="00D958A8">
        <w:rPr>
          <w:rFonts w:ascii="Aparajita" w:hAnsi="Aparajita" w:cs="Aparajita"/>
        </w:rPr>
        <w:t xml:space="preserve"> and</w:t>
      </w:r>
      <w:r w:rsidR="000A3508" w:rsidRPr="00D958A8">
        <w:rPr>
          <w:rFonts w:ascii="Aparajita" w:hAnsi="Aparajita" w:cs="Aparajita"/>
        </w:rPr>
        <w:t xml:space="preserve"> those </w:t>
      </w:r>
      <w:r w:rsidR="00A23A57" w:rsidRPr="00D958A8">
        <w:rPr>
          <w:rFonts w:ascii="Aparajita" w:hAnsi="Aparajita" w:cs="Aparajita"/>
        </w:rPr>
        <w:t>nearing the end of their reproductive careers</w:t>
      </w:r>
      <w:r w:rsidR="000A3508" w:rsidRPr="00D958A8">
        <w:rPr>
          <w:rFonts w:ascii="Aparajita" w:hAnsi="Aparajita" w:cs="Aparajita"/>
        </w:rPr>
        <w:t xml:space="preserve"> (ages 45-49). </w:t>
      </w:r>
      <w:ins w:id="19" w:author="Emily Smith-Greenaway" w:date="2020-09-16T10:50:00Z">
        <w:r w:rsidR="00FA5267" w:rsidRPr="00D958A8">
          <w:rPr>
            <w:rFonts w:ascii="Aparajita" w:hAnsi="Aparajita" w:cs="Aparajita"/>
          </w:rPr>
          <w:t>To achieve global coverage, w</w:t>
        </w:r>
      </w:ins>
      <w:commentRangeStart w:id="20"/>
      <w:del w:id="21" w:author="Emily Smith-Greenaway" w:date="2020-09-16T10:50:00Z">
        <w:r w:rsidR="00007438" w:rsidRPr="00D958A8" w:rsidDel="00FA5267">
          <w:rPr>
            <w:rFonts w:ascii="Aparajita" w:hAnsi="Aparajita" w:cs="Aparajita"/>
          </w:rPr>
          <w:delText>W</w:delText>
        </w:r>
      </w:del>
      <w:r w:rsidR="00007438" w:rsidRPr="00D958A8">
        <w:rPr>
          <w:rFonts w:ascii="Aparajita" w:hAnsi="Aparajita" w:cs="Aparajita"/>
        </w:rPr>
        <w:t>e generate these indicators using survey data</w:t>
      </w:r>
      <w:ins w:id="22" w:author="Emily Smith-Greenaway" w:date="2020-09-16T09:40:00Z">
        <w:r w:rsidR="00B42487" w:rsidRPr="00D958A8">
          <w:rPr>
            <w:rFonts w:ascii="Aparajita" w:hAnsi="Aparajita" w:cs="Aparajita"/>
          </w:rPr>
          <w:t xml:space="preserve"> and an indirect estimation strategy </w:t>
        </w:r>
      </w:ins>
      <w:ins w:id="23" w:author="Emily Smith-Greenaway" w:date="2020-09-19T22:43:00Z">
        <w:r w:rsidR="00FC1DA8" w:rsidRPr="00D958A8">
          <w:rPr>
            <w:rFonts w:ascii="Aparajita" w:hAnsi="Aparajita" w:cs="Aparajita"/>
          </w:rPr>
          <w:t>using</w:t>
        </w:r>
      </w:ins>
      <w:ins w:id="24" w:author="Emily Smith-Greenaway" w:date="2020-09-16T09:40:00Z">
        <w:r w:rsidR="00B42487" w:rsidRPr="00D958A8">
          <w:rPr>
            <w:rFonts w:ascii="Aparajita" w:hAnsi="Aparajita" w:cs="Aparajita"/>
          </w:rPr>
          <w:t xml:space="preserve"> </w:t>
        </w:r>
      </w:ins>
      <w:ins w:id="25" w:author="MPIDR_D\alburezgutierrez" w:date="2020-09-26T17:23:00Z">
        <w:r w:rsidR="00B87591">
          <w:rPr>
            <w:rFonts w:ascii="Aparajita" w:hAnsi="Aparajita" w:cs="Aparajita"/>
          </w:rPr>
          <w:t xml:space="preserve">widely available </w:t>
        </w:r>
      </w:ins>
      <w:ins w:id="26" w:author="Emily Smith-Greenaway" w:date="2020-09-16T09:40:00Z">
        <w:del w:id="27" w:author="MPIDR_D\alburezgutierrez" w:date="2020-09-26T17:21:00Z">
          <w:r w:rsidR="00B42487" w:rsidRPr="00D958A8" w:rsidDel="006A391E">
            <w:rPr>
              <w:rFonts w:ascii="Aparajita" w:hAnsi="Aparajita" w:cs="Aparajita"/>
            </w:rPr>
            <w:delText xml:space="preserve">two </w:delText>
          </w:r>
        </w:del>
      </w:ins>
      <w:ins w:id="28" w:author="Emily Smith-Greenaway" w:date="2020-09-16T10:50:00Z">
        <w:del w:id="29" w:author="MPIDR_D\alburezgutierrez" w:date="2020-09-26T17:21:00Z">
          <w:r w:rsidR="00FA5267" w:rsidRPr="00D958A8" w:rsidDel="006A391E">
            <w:rPr>
              <w:rFonts w:ascii="Aparajita" w:hAnsi="Aparajita" w:cs="Aparajita"/>
            </w:rPr>
            <w:delText>set</w:delText>
          </w:r>
        </w:del>
      </w:ins>
      <w:ins w:id="30" w:author="Emily Smith-Greenaway" w:date="2020-09-16T10:51:00Z">
        <w:del w:id="31" w:author="MPIDR_D\alburezgutierrez" w:date="2020-09-26T17:21:00Z">
          <w:r w:rsidR="00FA5267" w:rsidRPr="00D958A8" w:rsidDel="006A391E">
            <w:rPr>
              <w:rFonts w:ascii="Aparajita" w:hAnsi="Aparajita" w:cs="Aparajita"/>
            </w:rPr>
            <w:delText>s of demographic data</w:delText>
          </w:r>
        </w:del>
      </w:ins>
      <w:ins w:id="32" w:author="Emily Smith-Greenaway" w:date="2020-09-16T09:40:00Z">
        <w:del w:id="33" w:author="MPIDR_D\alburezgutierrez" w:date="2020-09-26T17:21:00Z">
          <w:r w:rsidR="00B42487" w:rsidRPr="00D958A8" w:rsidDel="006A391E">
            <w:rPr>
              <w:rFonts w:ascii="Aparajita" w:hAnsi="Aparajita" w:cs="Aparajita"/>
            </w:rPr>
            <w:delText>: a life</w:delText>
          </w:r>
        </w:del>
      </w:ins>
      <w:ins w:id="34" w:author="Emily Smith-Greenaway" w:date="2020-09-20T11:41:00Z">
        <w:del w:id="35" w:author="MPIDR_D\alburezgutierrez" w:date="2020-09-26T17:21:00Z">
          <w:r w:rsidR="00280AAB" w:rsidRPr="00D958A8" w:rsidDel="006A391E">
            <w:rPr>
              <w:rFonts w:ascii="Aparajita" w:hAnsi="Aparajita" w:cs="Aparajita"/>
            </w:rPr>
            <w:delText xml:space="preserve"> </w:delText>
          </w:r>
        </w:del>
      </w:ins>
      <w:ins w:id="36" w:author="Emily Smith-Greenaway" w:date="2020-09-16T09:40:00Z">
        <w:del w:id="37" w:author="MPIDR_D\alburezgutierrez" w:date="2020-09-26T17:21:00Z">
          <w:r w:rsidR="00B42487" w:rsidRPr="00D958A8" w:rsidDel="006A391E">
            <w:rPr>
              <w:rFonts w:ascii="Aparajita" w:hAnsi="Aparajita" w:cs="Aparajita"/>
            </w:rPr>
            <w:delText xml:space="preserve">table and </w:delText>
          </w:r>
        </w:del>
        <w:r w:rsidR="00B42487" w:rsidRPr="00D958A8">
          <w:rPr>
            <w:rFonts w:ascii="Aparajita" w:hAnsi="Aparajita" w:cs="Aparajita"/>
          </w:rPr>
          <w:t xml:space="preserve">age-specific fertility </w:t>
        </w:r>
      </w:ins>
      <w:ins w:id="38" w:author="MPIDR_D\alburezgutierrez" w:date="2020-09-26T17:21:00Z">
        <w:r w:rsidR="006A391E">
          <w:rPr>
            <w:rFonts w:ascii="Aparajita" w:hAnsi="Aparajita" w:cs="Aparajita"/>
          </w:rPr>
          <w:t xml:space="preserve">and mortality </w:t>
        </w:r>
      </w:ins>
      <w:ins w:id="39" w:author="Emily Smith-Greenaway" w:date="2020-09-16T09:40:00Z">
        <w:r w:rsidR="00B42487" w:rsidRPr="00D958A8">
          <w:rPr>
            <w:rFonts w:ascii="Aparajita" w:hAnsi="Aparajita" w:cs="Aparajita"/>
          </w:rPr>
          <w:t>schedule</w:t>
        </w:r>
      </w:ins>
      <w:ins w:id="40" w:author="MPIDR_D\alburezgutierrez" w:date="2020-09-26T17:21:00Z">
        <w:r w:rsidR="006A391E">
          <w:rPr>
            <w:rFonts w:ascii="Aparajita" w:hAnsi="Aparajita" w:cs="Aparajita"/>
          </w:rPr>
          <w:t>s (estimates and projections)</w:t>
        </w:r>
      </w:ins>
      <w:del w:id="41" w:author="Emily Smith-Greenaway" w:date="2020-09-16T09:41:00Z">
        <w:r w:rsidR="00007438" w:rsidRPr="00D958A8" w:rsidDel="00CC5BA1">
          <w:rPr>
            <w:rFonts w:ascii="Aparajita" w:hAnsi="Aparajita" w:cs="Aparajita"/>
          </w:rPr>
          <w:delText xml:space="preserve"> </w:delText>
        </w:r>
        <w:r w:rsidR="005B5F13" w:rsidRPr="00D958A8" w:rsidDel="00CC5BA1">
          <w:rPr>
            <w:rFonts w:ascii="Aparajita" w:hAnsi="Aparajita" w:cs="Aparajita"/>
          </w:rPr>
          <w:delText xml:space="preserve">for </w:delText>
        </w:r>
        <w:r w:rsidR="00CF4114" w:rsidRPr="00D958A8" w:rsidDel="00CC5BA1">
          <w:rPr>
            <w:rFonts w:ascii="Aparajita" w:hAnsi="Aparajita" w:cs="Aparajita"/>
          </w:rPr>
          <w:delText>89</w:delText>
        </w:r>
        <w:r w:rsidR="005B5F13" w:rsidRPr="00D958A8" w:rsidDel="00CC5BA1">
          <w:rPr>
            <w:rFonts w:ascii="Aparajita" w:hAnsi="Aparajita" w:cs="Aparajita"/>
          </w:rPr>
          <w:delText xml:space="preserve"> countries </w:delText>
        </w:r>
        <w:r w:rsidR="00007438" w:rsidRPr="00D958A8" w:rsidDel="00CC5BA1">
          <w:rPr>
            <w:rFonts w:ascii="Aparajita" w:hAnsi="Aparajita" w:cs="Aparajita"/>
          </w:rPr>
          <w:delText>and, t</w:delText>
        </w:r>
        <w:r w:rsidR="004C09DE" w:rsidRPr="00D958A8" w:rsidDel="00CC5BA1">
          <w:rPr>
            <w:rFonts w:ascii="Aparajita" w:hAnsi="Aparajita" w:cs="Aparajita"/>
          </w:rPr>
          <w:delText xml:space="preserve">o </w:delText>
        </w:r>
        <w:r w:rsidR="007905F1" w:rsidRPr="00D958A8" w:rsidDel="00CC5BA1">
          <w:rPr>
            <w:rFonts w:ascii="Aparajita" w:hAnsi="Aparajita" w:cs="Aparajita"/>
          </w:rPr>
          <w:delText>achieve</w:delText>
        </w:r>
        <w:r w:rsidR="00007438" w:rsidRPr="00D958A8" w:rsidDel="00CC5BA1">
          <w:rPr>
            <w:rFonts w:ascii="Aparajita" w:hAnsi="Aparajita" w:cs="Aparajita"/>
          </w:rPr>
          <w:delText xml:space="preserve"> </w:delText>
        </w:r>
        <w:r w:rsidR="004C09DE" w:rsidRPr="00D958A8" w:rsidDel="00CC5BA1">
          <w:rPr>
            <w:rFonts w:ascii="Aparajita" w:hAnsi="Aparajita" w:cs="Aparajita"/>
          </w:rPr>
          <w:delText>global coverage,</w:delText>
        </w:r>
        <w:r w:rsidR="002B7FC5" w:rsidRPr="00D958A8" w:rsidDel="00CC5BA1">
          <w:rPr>
            <w:rFonts w:ascii="Aparajita" w:hAnsi="Aparajita" w:cs="Aparajita"/>
          </w:rPr>
          <w:delText xml:space="preserve"> </w:delText>
        </w:r>
        <w:r w:rsidR="002124D7" w:rsidRPr="00D958A8" w:rsidDel="00CC5BA1">
          <w:rPr>
            <w:rFonts w:ascii="Aparajita" w:hAnsi="Aparajita" w:cs="Aparajita"/>
          </w:rPr>
          <w:delText xml:space="preserve">in 79 countries </w:delText>
        </w:r>
        <w:r w:rsidR="002B7FC5" w:rsidRPr="00D958A8" w:rsidDel="00CC5BA1">
          <w:rPr>
            <w:rFonts w:ascii="Aparajita" w:hAnsi="Aparajita" w:cs="Aparajita"/>
          </w:rPr>
          <w:delText xml:space="preserve">we </w:delText>
        </w:r>
        <w:r w:rsidR="005B5F13" w:rsidRPr="00D958A8" w:rsidDel="00CC5BA1">
          <w:rPr>
            <w:rFonts w:ascii="Aparajita" w:hAnsi="Aparajita" w:cs="Aparajita"/>
          </w:rPr>
          <w:delText>supplement these estimates with</w:delText>
        </w:r>
        <w:r w:rsidR="002B7FC5" w:rsidRPr="00D958A8" w:rsidDel="00CC5BA1">
          <w:rPr>
            <w:rFonts w:ascii="Aparajita" w:hAnsi="Aparajita" w:cs="Aparajita"/>
          </w:rPr>
          <w:delText xml:space="preserve"> </w:delText>
        </w:r>
        <w:r w:rsidR="00CE5B1B" w:rsidRPr="00D958A8" w:rsidDel="00CC5BA1">
          <w:rPr>
            <w:rFonts w:ascii="Aparajita" w:hAnsi="Aparajita" w:cs="Aparajita"/>
          </w:rPr>
          <w:delText xml:space="preserve">an </w:delText>
        </w:r>
        <w:r w:rsidR="002B7FC5" w:rsidRPr="00D958A8" w:rsidDel="00CC5BA1">
          <w:rPr>
            <w:rFonts w:ascii="Aparajita" w:hAnsi="Aparajita" w:cs="Aparajita"/>
          </w:rPr>
          <w:delText>indirect</w:delText>
        </w:r>
        <w:r w:rsidR="00CE5B1B" w:rsidRPr="00D958A8" w:rsidDel="00CC5BA1">
          <w:rPr>
            <w:rFonts w:ascii="Aparajita" w:hAnsi="Aparajita" w:cs="Aparajita"/>
          </w:rPr>
          <w:delText xml:space="preserve"> </w:delText>
        </w:r>
        <w:r w:rsidR="002B7FC5" w:rsidRPr="00D958A8" w:rsidDel="00CC5BA1">
          <w:rPr>
            <w:rFonts w:ascii="Aparajita" w:hAnsi="Aparajita" w:cs="Aparajita"/>
          </w:rPr>
          <w:delText xml:space="preserve">estimation </w:delText>
        </w:r>
        <w:r w:rsidR="00852379" w:rsidRPr="00D958A8" w:rsidDel="00CC5BA1">
          <w:rPr>
            <w:rFonts w:ascii="Aparajita" w:hAnsi="Aparajita" w:cs="Aparajita"/>
          </w:rPr>
          <w:delText>strategy</w:delText>
        </w:r>
        <w:r w:rsidR="005E1F84" w:rsidRPr="00D958A8" w:rsidDel="00CC5BA1">
          <w:rPr>
            <w:rFonts w:ascii="Aparajita" w:hAnsi="Aparajita" w:cs="Aparajita"/>
          </w:rPr>
          <w:delText xml:space="preserve"> that</w:delText>
        </w:r>
        <w:r w:rsidR="00CE5B1B" w:rsidRPr="00D958A8" w:rsidDel="00CC5BA1">
          <w:rPr>
            <w:rFonts w:ascii="Aparajita" w:hAnsi="Aparajita" w:cs="Aparajita"/>
          </w:rPr>
          <w:delText xml:space="preserve"> applies insights from formal demography </w:delText>
        </w:r>
        <w:r w:rsidR="00826AB6" w:rsidRPr="00D958A8" w:rsidDel="00CC5BA1">
          <w:rPr>
            <w:rFonts w:ascii="Aparajita" w:hAnsi="Aparajita" w:cs="Aparajita"/>
          </w:rPr>
          <w:delText xml:space="preserve">by </w:delText>
        </w:r>
        <w:r w:rsidR="00CE5B1B" w:rsidRPr="00D958A8" w:rsidDel="00CC5BA1">
          <w:rPr>
            <w:rFonts w:ascii="Aparajita" w:hAnsi="Aparajita" w:cs="Aparajita"/>
          </w:rPr>
          <w:delText>combin</w:delText>
        </w:r>
        <w:r w:rsidR="00826AB6" w:rsidRPr="00D958A8" w:rsidDel="00CC5BA1">
          <w:rPr>
            <w:rFonts w:ascii="Aparajita" w:hAnsi="Aparajita" w:cs="Aparajita"/>
          </w:rPr>
          <w:delText>ing</w:delText>
        </w:r>
        <w:r w:rsidR="00CE5B1B" w:rsidRPr="00D958A8" w:rsidDel="00CC5BA1">
          <w:rPr>
            <w:rFonts w:ascii="Aparajita" w:hAnsi="Aparajita" w:cs="Aparajita"/>
          </w:rPr>
          <w:delText xml:space="preserve"> information from life tables and age-specific fertility schedules</w:delText>
        </w:r>
      </w:del>
      <w:r w:rsidR="00CE5B1B" w:rsidRPr="00D958A8">
        <w:rPr>
          <w:rFonts w:ascii="Aparajita" w:hAnsi="Aparajita" w:cs="Aparajita"/>
        </w:rPr>
        <w:t>.</w:t>
      </w:r>
      <w:commentRangeEnd w:id="20"/>
      <w:r w:rsidR="00A23A57" w:rsidRPr="00D958A8">
        <w:rPr>
          <w:rStyle w:val="CommentReference"/>
          <w:rFonts w:ascii="Aparajita" w:eastAsiaTheme="minorHAnsi" w:hAnsi="Aparajita" w:cs="Aparajita"/>
          <w:sz w:val="24"/>
          <w:szCs w:val="24"/>
        </w:rPr>
        <w:commentReference w:id="20"/>
      </w:r>
      <w:r w:rsidR="00CE5B1B" w:rsidRPr="00D958A8">
        <w:rPr>
          <w:rFonts w:ascii="Aparajita" w:hAnsi="Aparajita" w:cs="Aparajita"/>
        </w:rPr>
        <w:fldChar w:fldCharType="begin"/>
      </w:r>
      <w:r w:rsidR="00CE5B1B" w:rsidRPr="00D958A8">
        <w:rPr>
          <w:rFonts w:ascii="Aparajita" w:hAnsi="Aparajita" w:cs="Aparajita"/>
        </w:rPr>
        <w:instrText xml:space="preserve"> ADDIN ZOTERO_ITEM CSL_CITATION {"citationID":"m96GeTPu","properties":{"formattedCitation":"\\super 4\\nosupersub{}","plainCitation":"4","noteIndex":0},"citationItems":[{"id":164,"uris":["http://zotero.org/users/local/6aiRCPll/items/QD5IF5WU"],"uri":["http://zotero.org/users/local/6aiRCPll/items/QD5IF5WU"],"itemData":{"id":164,"type":"article-journal","note":"publisher: SocArXiv","title":"Women's experience of child death over the life course: A global demographic perspective","author":[{"family":"Alburez-Gutierrez","given":"Diego"},{"family":"Kolk","given":"Martin"},{"family":"Zagheni","given":"Emilio"}],"issued":{"date-parts":[["2019"]]}}}],"schema":"https://github.com/citation-style-language/schema/raw/master/csl-citation.json"} </w:instrText>
      </w:r>
      <w:r w:rsidR="00CE5B1B" w:rsidRPr="00D958A8">
        <w:rPr>
          <w:rFonts w:ascii="Aparajita" w:hAnsi="Aparajita" w:cs="Aparajita"/>
        </w:rPr>
        <w:fldChar w:fldCharType="separate"/>
      </w:r>
      <w:r w:rsidR="00CE5B1B" w:rsidRPr="00D958A8">
        <w:rPr>
          <w:rFonts w:ascii="Aparajita" w:hAnsi="Aparajita" w:cs="Aparajita"/>
          <w:vertAlign w:val="superscript"/>
        </w:rPr>
        <w:t>4</w:t>
      </w:r>
      <w:r w:rsidR="00CE5B1B" w:rsidRPr="00D958A8">
        <w:rPr>
          <w:rFonts w:ascii="Aparajita" w:hAnsi="Aparajita" w:cs="Aparajita"/>
        </w:rPr>
        <w:fldChar w:fldCharType="end"/>
      </w:r>
      <w:r w:rsidR="005965A2" w:rsidRPr="00D958A8">
        <w:rPr>
          <w:rFonts w:ascii="Aparajita" w:hAnsi="Aparajita" w:cs="Aparajita"/>
        </w:rPr>
        <w:t xml:space="preserve"> </w:t>
      </w:r>
    </w:p>
    <w:p w14:paraId="40C2C8EC" w14:textId="2D30A5FA" w:rsidR="00AD796E" w:rsidRPr="00D958A8" w:rsidRDefault="0072446C" w:rsidP="00D958A8">
      <w:pPr>
        <w:spacing w:line="480" w:lineRule="auto"/>
        <w:ind w:firstLine="720"/>
        <w:rPr>
          <w:rFonts w:ascii="Aparajita" w:hAnsi="Aparajita" w:cs="Aparajita"/>
        </w:rPr>
      </w:pPr>
      <w:commentRangeStart w:id="42"/>
      <w:r w:rsidRPr="00D958A8">
        <w:rPr>
          <w:rFonts w:ascii="Aparajita" w:hAnsi="Aparajita" w:cs="Aparajita"/>
        </w:rPr>
        <w:t xml:space="preserve">These </w:t>
      </w:r>
      <w:r w:rsidR="00032368" w:rsidRPr="00D958A8">
        <w:rPr>
          <w:rFonts w:ascii="Aparajita" w:hAnsi="Aparajita" w:cs="Aparajita"/>
        </w:rPr>
        <w:t>country</w:t>
      </w:r>
      <w:r w:rsidR="00C53D8C" w:rsidRPr="00D958A8">
        <w:rPr>
          <w:rFonts w:ascii="Aparajita" w:hAnsi="Aparajita" w:cs="Aparajita"/>
        </w:rPr>
        <w:t>-level</w:t>
      </w:r>
      <w:del w:id="43" w:author="Emily Smith-Greenaway" w:date="2020-09-16T10:51:00Z">
        <w:r w:rsidR="00C53D8C" w:rsidRPr="00D958A8" w:rsidDel="0084025D">
          <w:rPr>
            <w:rFonts w:ascii="Aparajita" w:hAnsi="Aparajita" w:cs="Aparajita"/>
          </w:rPr>
          <w:delText xml:space="preserve"> indicators</w:delText>
        </w:r>
      </w:del>
      <w:ins w:id="44" w:author="Emily Smith-Greenaway" w:date="2020-09-16T10:51:00Z">
        <w:r w:rsidR="0084025D" w:rsidRPr="00D958A8">
          <w:rPr>
            <w:rFonts w:ascii="Aparajita" w:hAnsi="Aparajita" w:cs="Aparajita"/>
          </w:rPr>
          <w:t xml:space="preserve"> measures</w:t>
        </w:r>
      </w:ins>
      <w:r w:rsidR="00C53D8C" w:rsidRPr="00D958A8">
        <w:rPr>
          <w:rFonts w:ascii="Aparajita" w:hAnsi="Aparajita" w:cs="Aparajita"/>
        </w:rPr>
        <w:t xml:space="preserve"> of maternal bereavement </w:t>
      </w:r>
      <w:del w:id="45" w:author="Emily Smith-Greenaway" w:date="2020-09-12T16:57:00Z">
        <w:r w:rsidR="00C53D8C" w:rsidRPr="00D958A8" w:rsidDel="00506DFC">
          <w:rPr>
            <w:rFonts w:ascii="Aparajita" w:hAnsi="Aparajita" w:cs="Aparajita"/>
          </w:rPr>
          <w:delText xml:space="preserve">offers </w:delText>
        </w:r>
      </w:del>
      <w:ins w:id="46" w:author="Emily Smith-Greenaway" w:date="2020-09-12T16:57:00Z">
        <w:r w:rsidR="00506DFC" w:rsidRPr="00D958A8">
          <w:rPr>
            <w:rFonts w:ascii="Aparajita" w:hAnsi="Aparajita" w:cs="Aparajita"/>
          </w:rPr>
          <w:t xml:space="preserve">make </w:t>
        </w:r>
      </w:ins>
      <w:r w:rsidR="00C53D8C" w:rsidRPr="00D958A8">
        <w:rPr>
          <w:rFonts w:ascii="Aparajita" w:hAnsi="Aparajita" w:cs="Aparajita"/>
        </w:rPr>
        <w:t>t</w:t>
      </w:r>
      <w:r w:rsidR="007905F1" w:rsidRPr="00D958A8">
        <w:rPr>
          <w:rFonts w:ascii="Aparajita" w:hAnsi="Aparajita" w:cs="Aparajita"/>
        </w:rPr>
        <w:t>w</w:t>
      </w:r>
      <w:r w:rsidR="00C53D8C" w:rsidRPr="00D958A8">
        <w:rPr>
          <w:rFonts w:ascii="Aparajita" w:hAnsi="Aparajita" w:cs="Aparajita"/>
        </w:rPr>
        <w:t>o contributions. First</w:t>
      </w:r>
      <w:r w:rsidR="0094124C" w:rsidRPr="00D958A8">
        <w:rPr>
          <w:rFonts w:ascii="Aparajita" w:hAnsi="Aparajita" w:cs="Aparajita"/>
        </w:rPr>
        <w:t>, this exercise</w:t>
      </w:r>
      <w:r w:rsidR="00C53D8C" w:rsidRPr="00D958A8">
        <w:rPr>
          <w:rFonts w:ascii="Aparajita" w:hAnsi="Aparajita" w:cs="Aparajita"/>
        </w:rPr>
        <w:t xml:space="preserve"> clarifies th</w:t>
      </w:r>
      <w:r w:rsidR="00565369" w:rsidRPr="00D958A8">
        <w:rPr>
          <w:rFonts w:ascii="Aparajita" w:hAnsi="Aparajita" w:cs="Aparajita"/>
        </w:rPr>
        <w:t>at the</w:t>
      </w:r>
      <w:r w:rsidR="00C53D8C" w:rsidRPr="00D958A8">
        <w:rPr>
          <w:rFonts w:ascii="Aparajita" w:hAnsi="Aparajita" w:cs="Aparajita"/>
        </w:rPr>
        <w:t xml:space="preserve"> relationship between </w:t>
      </w:r>
      <w:r w:rsidR="00565369" w:rsidRPr="00D958A8">
        <w:rPr>
          <w:rFonts w:ascii="Aparajita" w:hAnsi="Aparajita" w:cs="Aparajita"/>
        </w:rPr>
        <w:t xml:space="preserve">a country’s </w:t>
      </w:r>
      <w:r w:rsidR="00C53D8C" w:rsidRPr="00D958A8">
        <w:rPr>
          <w:rFonts w:ascii="Aparajita" w:hAnsi="Aparajita" w:cs="Aparajita"/>
        </w:rPr>
        <w:t xml:space="preserve">annualized </w:t>
      </w:r>
      <w:r w:rsidR="00CE5B1B" w:rsidRPr="00D958A8">
        <w:rPr>
          <w:rFonts w:ascii="Aparajita" w:hAnsi="Aparajita" w:cs="Aparajita"/>
        </w:rPr>
        <w:t xml:space="preserve">infant and under-five </w:t>
      </w:r>
      <w:r w:rsidR="008B5A24" w:rsidRPr="00D958A8">
        <w:rPr>
          <w:rFonts w:ascii="Aparajita" w:hAnsi="Aparajita" w:cs="Aparajita"/>
        </w:rPr>
        <w:t xml:space="preserve">mortality </w:t>
      </w:r>
      <w:r w:rsidR="00C53D8C" w:rsidRPr="00D958A8">
        <w:rPr>
          <w:rFonts w:ascii="Aparajita" w:hAnsi="Aparajita" w:cs="Aparajita"/>
        </w:rPr>
        <w:t>rates</w:t>
      </w:r>
      <w:r w:rsidR="00565369" w:rsidRPr="00D958A8">
        <w:rPr>
          <w:rFonts w:ascii="Aparajita" w:hAnsi="Aparajita" w:cs="Aparajita"/>
        </w:rPr>
        <w:t>, which are contemporaneous,</w:t>
      </w:r>
      <w:r w:rsidR="00C53D8C" w:rsidRPr="00D958A8">
        <w:rPr>
          <w:rFonts w:ascii="Aparajita" w:hAnsi="Aparajita" w:cs="Aparajita"/>
        </w:rPr>
        <w:t xml:space="preserve"> and parents</w:t>
      </w:r>
      <w:r w:rsidR="00565369" w:rsidRPr="00D958A8">
        <w:rPr>
          <w:rFonts w:ascii="Aparajita" w:hAnsi="Aparajita" w:cs="Aparajita"/>
        </w:rPr>
        <w:t>’</w:t>
      </w:r>
      <w:r w:rsidR="008B5A24" w:rsidRPr="00D958A8">
        <w:rPr>
          <w:rFonts w:ascii="Aparajita" w:hAnsi="Aparajita" w:cs="Aparajita"/>
        </w:rPr>
        <w:t xml:space="preserve"> experiences of child death</w:t>
      </w:r>
      <w:r w:rsidR="00C53D8C" w:rsidRPr="00D958A8">
        <w:rPr>
          <w:rFonts w:ascii="Aparajita" w:hAnsi="Aparajita" w:cs="Aparajita"/>
        </w:rPr>
        <w:t>, which are cumulative</w:t>
      </w:r>
      <w:r w:rsidR="00565369" w:rsidRPr="00D958A8">
        <w:rPr>
          <w:rFonts w:ascii="Aparajita" w:hAnsi="Aparajita" w:cs="Aparajita"/>
        </w:rPr>
        <w:t xml:space="preserve">, is not </w:t>
      </w:r>
      <w:r w:rsidR="007B42A0" w:rsidRPr="00D958A8">
        <w:rPr>
          <w:rFonts w:ascii="Aparajita" w:hAnsi="Aparajita" w:cs="Aparajita"/>
        </w:rPr>
        <w:t>readily</w:t>
      </w:r>
      <w:r w:rsidR="00565369" w:rsidRPr="00D958A8">
        <w:rPr>
          <w:rFonts w:ascii="Aparajita" w:hAnsi="Aparajita" w:cs="Aparajita"/>
        </w:rPr>
        <w:t xml:space="preserve"> apparent</w:t>
      </w:r>
      <w:r w:rsidR="00C53D8C" w:rsidRPr="00D958A8">
        <w:rPr>
          <w:rFonts w:ascii="Aparajita" w:hAnsi="Aparajita" w:cs="Aparajita"/>
        </w:rPr>
        <w:t>.</w:t>
      </w:r>
      <w:r w:rsidR="0094124C" w:rsidRPr="00D958A8">
        <w:rPr>
          <w:rFonts w:ascii="Aparajita" w:hAnsi="Aparajita" w:cs="Aparajita"/>
        </w:rPr>
        <w:t xml:space="preserve"> </w:t>
      </w:r>
      <w:commentRangeEnd w:id="42"/>
      <w:r w:rsidR="00506DFC" w:rsidRPr="00D958A8">
        <w:rPr>
          <w:rStyle w:val="CommentReference"/>
          <w:rFonts w:ascii="Aparajita" w:eastAsiaTheme="minorHAnsi" w:hAnsi="Aparajita" w:cs="Aparajita"/>
          <w:sz w:val="24"/>
          <w:szCs w:val="24"/>
        </w:rPr>
        <w:commentReference w:id="42"/>
      </w:r>
      <w:r w:rsidR="006A6549" w:rsidRPr="00D958A8">
        <w:rPr>
          <w:rFonts w:ascii="Aparajita" w:hAnsi="Aparajita" w:cs="Aparajita"/>
        </w:rPr>
        <w:t>T</w:t>
      </w:r>
      <w:r w:rsidR="005E1F84" w:rsidRPr="00D958A8">
        <w:rPr>
          <w:rFonts w:ascii="Aparajita" w:hAnsi="Aparajita" w:cs="Aparajita"/>
        </w:rPr>
        <w:t xml:space="preserve">he prevalence of bereaved parents </w:t>
      </w:r>
      <w:del w:id="47" w:author="MPIDR_D\alburezgutierrez" w:date="2020-09-26T17:31:00Z">
        <w:r w:rsidR="005E1F84" w:rsidRPr="00D958A8" w:rsidDel="003D69EB">
          <w:rPr>
            <w:rFonts w:ascii="Aparajita" w:hAnsi="Aparajita" w:cs="Aparajita"/>
          </w:rPr>
          <w:delText xml:space="preserve">is a </w:delText>
        </w:r>
        <w:r w:rsidR="006A6549" w:rsidRPr="00D958A8" w:rsidDel="003D69EB">
          <w:rPr>
            <w:rFonts w:ascii="Aparajita" w:hAnsi="Aparajita" w:cs="Aparajita"/>
          </w:rPr>
          <w:delText xml:space="preserve">truly </w:delText>
        </w:r>
        <w:r w:rsidR="005E1F84" w:rsidRPr="00D958A8" w:rsidDel="003D69EB">
          <w:rPr>
            <w:rFonts w:ascii="Aparajita" w:hAnsi="Aparajita" w:cs="Aparajita"/>
          </w:rPr>
          <w:delText>unique aspect of a country’s epidemiological profile</w:delText>
        </w:r>
        <w:r w:rsidR="009A38BC" w:rsidRPr="00D958A8" w:rsidDel="003D69EB">
          <w:rPr>
            <w:rFonts w:ascii="Aparajita" w:hAnsi="Aparajita" w:cs="Aparajita"/>
          </w:rPr>
          <w:delText xml:space="preserve"> because</w:delText>
        </w:r>
        <w:r w:rsidR="006A6549" w:rsidRPr="00D958A8" w:rsidDel="003D69EB">
          <w:rPr>
            <w:rFonts w:ascii="Aparajita" w:hAnsi="Aparajita" w:cs="Aparajita"/>
          </w:rPr>
          <w:delText xml:space="preserve"> it </w:delText>
        </w:r>
      </w:del>
      <w:commentRangeStart w:id="48"/>
      <w:r w:rsidR="007049C9" w:rsidRPr="00D958A8">
        <w:rPr>
          <w:rFonts w:ascii="Aparajita" w:hAnsi="Aparajita" w:cs="Aparajita"/>
        </w:rPr>
        <w:t>captures</w:t>
      </w:r>
      <w:r w:rsidR="006A6549" w:rsidRPr="00D958A8">
        <w:rPr>
          <w:rFonts w:ascii="Aparajita" w:hAnsi="Aparajita" w:cs="Aparajita"/>
        </w:rPr>
        <w:t xml:space="preserve"> </w:t>
      </w:r>
      <w:commentRangeEnd w:id="48"/>
      <w:r w:rsidR="00F8644E">
        <w:rPr>
          <w:rStyle w:val="CommentReference"/>
          <w:rFonts w:asciiTheme="minorHAnsi" w:eastAsiaTheme="minorHAnsi" w:hAnsiTheme="minorHAnsi" w:cstheme="minorBidi"/>
        </w:rPr>
        <w:commentReference w:id="48"/>
      </w:r>
      <w:r w:rsidR="006A6549" w:rsidRPr="00D958A8">
        <w:rPr>
          <w:rFonts w:ascii="Aparajita" w:hAnsi="Aparajita" w:cs="Aparajita"/>
        </w:rPr>
        <w:t xml:space="preserve">a </w:t>
      </w:r>
      <w:commentRangeStart w:id="49"/>
      <w:r w:rsidR="007049C9" w:rsidRPr="00D958A8">
        <w:rPr>
          <w:rFonts w:ascii="Aparajita" w:hAnsi="Aparajita" w:cs="Aparajita"/>
        </w:rPr>
        <w:t xml:space="preserve">complex </w:t>
      </w:r>
      <w:r w:rsidR="006A6549" w:rsidRPr="00D958A8">
        <w:rPr>
          <w:rFonts w:ascii="Aparajita" w:hAnsi="Aparajita" w:cs="Aparajita"/>
        </w:rPr>
        <w:lastRenderedPageBreak/>
        <w:t xml:space="preserve">combination of its </w:t>
      </w:r>
      <w:r w:rsidR="00032368" w:rsidRPr="00D958A8">
        <w:rPr>
          <w:rFonts w:ascii="Aparajita" w:hAnsi="Aparajita" w:cs="Aparajita"/>
        </w:rPr>
        <w:t>mortality conditions</w:t>
      </w:r>
      <w:r w:rsidR="006A6549" w:rsidRPr="00D958A8">
        <w:rPr>
          <w:rFonts w:ascii="Aparajita" w:hAnsi="Aparajita" w:cs="Aparajita"/>
        </w:rPr>
        <w:t xml:space="preserve"> and its fertility levels</w:t>
      </w:r>
      <w:commentRangeEnd w:id="49"/>
      <w:r w:rsidR="00F30A59">
        <w:rPr>
          <w:rStyle w:val="CommentReference"/>
          <w:rFonts w:asciiTheme="minorHAnsi" w:eastAsiaTheme="minorHAnsi" w:hAnsiTheme="minorHAnsi" w:cstheme="minorBidi"/>
        </w:rPr>
        <w:commentReference w:id="49"/>
      </w:r>
      <w:r w:rsidR="007049C9" w:rsidRPr="00D958A8">
        <w:rPr>
          <w:rFonts w:ascii="Aparajita" w:hAnsi="Aparajita" w:cs="Aparajita"/>
        </w:rPr>
        <w:t>: childbearing patterns, child</w:t>
      </w:r>
      <w:r w:rsidR="0084025D" w:rsidRPr="00D958A8">
        <w:rPr>
          <w:rFonts w:ascii="Aparajita" w:hAnsi="Aparajita" w:cs="Aparajita"/>
        </w:rPr>
        <w:t xml:space="preserve"> </w:t>
      </w:r>
      <w:r w:rsidR="007049C9" w:rsidRPr="00D958A8">
        <w:rPr>
          <w:rFonts w:ascii="Aparajita" w:hAnsi="Aparajita" w:cs="Aparajita"/>
        </w:rPr>
        <w:t>mortality conditions, adult</w:t>
      </w:r>
      <w:r w:rsidR="0084025D" w:rsidRPr="00D958A8">
        <w:rPr>
          <w:rFonts w:ascii="Aparajita" w:hAnsi="Aparajita" w:cs="Aparajita"/>
        </w:rPr>
        <w:t xml:space="preserve"> </w:t>
      </w:r>
      <w:r w:rsidR="007049C9" w:rsidRPr="00D958A8">
        <w:rPr>
          <w:rFonts w:ascii="Aparajita" w:hAnsi="Aparajita" w:cs="Aparajita"/>
        </w:rPr>
        <w:t xml:space="preserve">mortality conditions, and </w:t>
      </w:r>
      <w:commentRangeStart w:id="50"/>
      <w:r w:rsidR="007049C9" w:rsidRPr="00D958A8">
        <w:rPr>
          <w:rFonts w:ascii="Aparajita" w:hAnsi="Aparajita" w:cs="Aparajita"/>
        </w:rPr>
        <w:t>time-lags</w:t>
      </w:r>
      <w:commentRangeEnd w:id="50"/>
      <w:r w:rsidR="00F8644E">
        <w:rPr>
          <w:rStyle w:val="CommentReference"/>
          <w:rFonts w:asciiTheme="minorHAnsi" w:eastAsiaTheme="minorHAnsi" w:hAnsiTheme="minorHAnsi" w:cstheme="minorBidi"/>
        </w:rPr>
        <w:commentReference w:id="50"/>
      </w:r>
      <w:r w:rsidR="006A6549" w:rsidRPr="00D958A8">
        <w:rPr>
          <w:rFonts w:ascii="Aparajita" w:hAnsi="Aparajita" w:cs="Aparajita"/>
        </w:rPr>
        <w:t xml:space="preserve">. </w:t>
      </w:r>
      <w:commentRangeStart w:id="51"/>
      <w:r w:rsidR="006A6549" w:rsidRPr="00D958A8">
        <w:rPr>
          <w:rFonts w:ascii="Aparajita" w:hAnsi="Aparajita" w:cs="Aparajita"/>
        </w:rPr>
        <w:t xml:space="preserve">A mother’s </w:t>
      </w:r>
      <w:r w:rsidR="009A38BC" w:rsidRPr="00D958A8">
        <w:rPr>
          <w:rFonts w:ascii="Aparajita" w:hAnsi="Aparajita" w:cs="Aparajita"/>
        </w:rPr>
        <w:t>cumulative risk</w:t>
      </w:r>
      <w:r w:rsidR="00032368" w:rsidRPr="00D958A8">
        <w:rPr>
          <w:rFonts w:ascii="Aparajita" w:hAnsi="Aparajita" w:cs="Aparajita"/>
        </w:rPr>
        <w:t xml:space="preserve"> of ever experiencing</w:t>
      </w:r>
      <w:r w:rsidR="009A38BC" w:rsidRPr="00D958A8">
        <w:rPr>
          <w:rFonts w:ascii="Aparajita" w:hAnsi="Aparajita" w:cs="Aparajita"/>
        </w:rPr>
        <w:t xml:space="preserve"> </w:t>
      </w:r>
      <w:r w:rsidR="00032368" w:rsidRPr="00D958A8">
        <w:rPr>
          <w:rFonts w:ascii="Aparajita" w:hAnsi="Aparajita" w:cs="Aparajita"/>
        </w:rPr>
        <w:t>a child die</w:t>
      </w:r>
      <w:r w:rsidR="006A6549" w:rsidRPr="00D958A8">
        <w:rPr>
          <w:rFonts w:ascii="Aparajita" w:hAnsi="Aparajita" w:cs="Aparajita"/>
        </w:rPr>
        <w:t xml:space="preserve"> is determined by the number of children she</w:t>
      </w:r>
      <w:r w:rsidR="007049C9" w:rsidRPr="00D958A8">
        <w:rPr>
          <w:rFonts w:ascii="Aparajita" w:hAnsi="Aparajita" w:cs="Aparajita"/>
        </w:rPr>
        <w:t xml:space="preserve"> bears and the number of years she spends as a parent</w:t>
      </w:r>
      <w:commentRangeEnd w:id="51"/>
      <w:r w:rsidR="00D6528A">
        <w:rPr>
          <w:rStyle w:val="CommentReference"/>
          <w:rFonts w:asciiTheme="minorHAnsi" w:eastAsiaTheme="minorHAnsi" w:hAnsiTheme="minorHAnsi" w:cstheme="minorBidi"/>
        </w:rPr>
        <w:commentReference w:id="51"/>
      </w:r>
      <w:r w:rsidR="007B42A0" w:rsidRPr="00D958A8">
        <w:rPr>
          <w:rFonts w:ascii="Aparajita" w:hAnsi="Aparajita" w:cs="Aparajita"/>
        </w:rPr>
        <w:t xml:space="preserve">. </w:t>
      </w:r>
      <w:r w:rsidR="007049C9" w:rsidRPr="00D958A8">
        <w:rPr>
          <w:rFonts w:ascii="Aparajita" w:hAnsi="Aparajita" w:cs="Aparajita"/>
        </w:rPr>
        <w:t>T</w:t>
      </w:r>
      <w:r w:rsidR="007B42A0" w:rsidRPr="00D958A8">
        <w:rPr>
          <w:rFonts w:ascii="Aparajita" w:hAnsi="Aparajita" w:cs="Aparajita"/>
        </w:rPr>
        <w:t xml:space="preserve">he degree to which child deaths are dispersed </w:t>
      </w:r>
      <w:r w:rsidR="008A50C6" w:rsidRPr="00D958A8">
        <w:rPr>
          <w:rFonts w:ascii="Aparajita" w:hAnsi="Aparajita" w:cs="Aparajita"/>
        </w:rPr>
        <w:t xml:space="preserve">across </w:t>
      </w:r>
      <w:r w:rsidR="007B42A0" w:rsidRPr="00D958A8">
        <w:rPr>
          <w:rFonts w:ascii="Aparajita" w:hAnsi="Aparajita" w:cs="Aparajita"/>
        </w:rPr>
        <w:t xml:space="preserve">a population </w:t>
      </w:r>
      <w:r w:rsidR="00032368" w:rsidRPr="00D958A8">
        <w:rPr>
          <w:rFonts w:ascii="Aparajita" w:hAnsi="Aparajita" w:cs="Aparajita"/>
        </w:rPr>
        <w:t xml:space="preserve">in a country, </w:t>
      </w:r>
      <w:r w:rsidR="007B42A0" w:rsidRPr="00D958A8">
        <w:rPr>
          <w:rFonts w:ascii="Aparajita" w:hAnsi="Aparajita" w:cs="Aparajita"/>
        </w:rPr>
        <w:t>versus concentrated among a small, disadvantaged subgroup of mothers</w:t>
      </w:r>
      <w:r w:rsidR="00032368" w:rsidRPr="00D958A8">
        <w:rPr>
          <w:rFonts w:ascii="Aparajita" w:hAnsi="Aparajita" w:cs="Aparajita"/>
        </w:rPr>
        <w:t>,</w:t>
      </w:r>
      <w:r w:rsidR="007B42A0" w:rsidRPr="00D958A8">
        <w:rPr>
          <w:rFonts w:ascii="Aparajita" w:hAnsi="Aparajita" w:cs="Aparajita"/>
        </w:rPr>
        <w:t xml:space="preserve"> </w:t>
      </w:r>
      <w:r w:rsidR="007049C9" w:rsidRPr="00D958A8">
        <w:rPr>
          <w:rFonts w:ascii="Aparajita" w:hAnsi="Aparajita" w:cs="Aparajita"/>
        </w:rPr>
        <w:t>also plays a role</w:t>
      </w:r>
      <w:r w:rsidR="007B42A0" w:rsidRPr="00D958A8">
        <w:rPr>
          <w:rFonts w:ascii="Aparajita" w:hAnsi="Aparajita" w:cs="Aparajita"/>
        </w:rPr>
        <w:t xml:space="preserve">. </w:t>
      </w:r>
      <w:r w:rsidR="007049C9" w:rsidRPr="00D958A8">
        <w:rPr>
          <w:rFonts w:ascii="Aparajita" w:hAnsi="Aparajita" w:cs="Aparajita"/>
        </w:rPr>
        <w:t xml:space="preserve">Adult mortality conditions dictate how many bereaved mothers survive to share their experience versus how many also die prematurely, thereby erasing their account of child loss. </w:t>
      </w:r>
      <w:r w:rsidR="007B42A0" w:rsidRPr="00D958A8">
        <w:rPr>
          <w:rFonts w:ascii="Aparajita" w:hAnsi="Aparajita" w:cs="Aparajita"/>
        </w:rPr>
        <w:t xml:space="preserve">Finally, the legacy of higher child mortality </w:t>
      </w:r>
      <w:r w:rsidR="00CC3995" w:rsidRPr="00D958A8">
        <w:rPr>
          <w:rFonts w:ascii="Aparajita" w:hAnsi="Aparajita" w:cs="Aparajita"/>
        </w:rPr>
        <w:t xml:space="preserve">years earlier, when </w:t>
      </w:r>
      <w:r w:rsidR="00E26EDC" w:rsidRPr="00D958A8">
        <w:rPr>
          <w:rFonts w:ascii="Aparajita" w:hAnsi="Aparajita" w:cs="Aparajita"/>
        </w:rPr>
        <w:t xml:space="preserve">older </w:t>
      </w:r>
      <w:r w:rsidR="00CC3995" w:rsidRPr="00D958A8">
        <w:rPr>
          <w:rFonts w:ascii="Aparajita" w:hAnsi="Aparajita" w:cs="Aparajita"/>
        </w:rPr>
        <w:t xml:space="preserve">mothers had their first child, </w:t>
      </w:r>
      <w:r w:rsidR="00122DB5" w:rsidRPr="00D958A8">
        <w:rPr>
          <w:rFonts w:ascii="Aparajita" w:hAnsi="Aparajita" w:cs="Aparajita"/>
        </w:rPr>
        <w:t>linger</w:t>
      </w:r>
      <w:r w:rsidR="007049C9" w:rsidRPr="00D958A8">
        <w:rPr>
          <w:rFonts w:ascii="Aparajita" w:hAnsi="Aparajita" w:cs="Aparajita"/>
        </w:rPr>
        <w:t>s</w:t>
      </w:r>
      <w:r w:rsidR="00122DB5" w:rsidRPr="00D958A8">
        <w:rPr>
          <w:rFonts w:ascii="Aparajita" w:hAnsi="Aparajita" w:cs="Aparajita"/>
        </w:rPr>
        <w:t xml:space="preserve"> </w:t>
      </w:r>
      <w:r w:rsidR="00992BC1" w:rsidRPr="00D958A8">
        <w:rPr>
          <w:rFonts w:ascii="Aparajita" w:hAnsi="Aparajita" w:cs="Aparajita"/>
        </w:rPr>
        <w:t xml:space="preserve">in </w:t>
      </w:r>
      <w:r w:rsidR="00650BBA" w:rsidRPr="00D958A8">
        <w:rPr>
          <w:rFonts w:ascii="Aparajita" w:hAnsi="Aparajita" w:cs="Aparajita"/>
        </w:rPr>
        <w:t>a</w:t>
      </w:r>
      <w:r w:rsidR="00992BC1" w:rsidRPr="00D958A8">
        <w:rPr>
          <w:rFonts w:ascii="Aparajita" w:hAnsi="Aparajita" w:cs="Aparajita"/>
        </w:rPr>
        <w:t xml:space="preserve"> population</w:t>
      </w:r>
      <w:r w:rsidR="00832A7D" w:rsidRPr="00D958A8">
        <w:rPr>
          <w:rFonts w:ascii="Aparajita" w:hAnsi="Aparajita" w:cs="Aparajita"/>
        </w:rPr>
        <w:t>,</w:t>
      </w:r>
      <w:r w:rsidR="00992BC1" w:rsidRPr="00D958A8">
        <w:rPr>
          <w:rFonts w:ascii="Aparajita" w:hAnsi="Aparajita" w:cs="Aparajita"/>
        </w:rPr>
        <w:t xml:space="preserve"> </w:t>
      </w:r>
      <w:r w:rsidR="00832A7D" w:rsidRPr="00D958A8">
        <w:rPr>
          <w:rFonts w:ascii="Aparajita" w:hAnsi="Aparajita" w:cs="Aparajita"/>
        </w:rPr>
        <w:t>contributing</w:t>
      </w:r>
      <w:r w:rsidR="001F1CF6" w:rsidRPr="00D958A8">
        <w:rPr>
          <w:rFonts w:ascii="Aparajita" w:hAnsi="Aparajita" w:cs="Aparajita"/>
        </w:rPr>
        <w:t xml:space="preserve"> to higher</w:t>
      </w:r>
      <w:r w:rsidR="007B42A0" w:rsidRPr="00D958A8">
        <w:rPr>
          <w:rFonts w:ascii="Aparajita" w:hAnsi="Aparajita" w:cs="Aparajita"/>
        </w:rPr>
        <w:t xml:space="preserve"> </w:t>
      </w:r>
      <w:r w:rsidR="001F1CF6" w:rsidRPr="00D958A8">
        <w:rPr>
          <w:rFonts w:ascii="Aparajita" w:hAnsi="Aparajita" w:cs="Aparajita"/>
        </w:rPr>
        <w:t>cumulative estimates</w:t>
      </w:r>
      <w:r w:rsidR="00CC3995" w:rsidRPr="00D958A8">
        <w:rPr>
          <w:rFonts w:ascii="Aparajita" w:hAnsi="Aparajita" w:cs="Aparajita"/>
        </w:rPr>
        <w:t xml:space="preserve"> of maternal bereavement</w:t>
      </w:r>
      <w:r w:rsidR="001F1CF6" w:rsidRPr="00D958A8">
        <w:rPr>
          <w:rFonts w:ascii="Aparajita" w:hAnsi="Aparajita" w:cs="Aparajita"/>
        </w:rPr>
        <w:t xml:space="preserve"> </w:t>
      </w:r>
      <w:commentRangeStart w:id="52"/>
      <w:r w:rsidR="001F1CF6" w:rsidRPr="00D958A8">
        <w:rPr>
          <w:rFonts w:ascii="Aparajita" w:hAnsi="Aparajita" w:cs="Aparajita"/>
        </w:rPr>
        <w:t xml:space="preserve">than </w:t>
      </w:r>
      <w:r w:rsidR="00650BBA" w:rsidRPr="00D958A8">
        <w:rPr>
          <w:rFonts w:ascii="Aparajita" w:hAnsi="Aparajita" w:cs="Aparajita"/>
        </w:rPr>
        <w:t>the recent epidemiological reality implies</w:t>
      </w:r>
      <w:commentRangeEnd w:id="52"/>
      <w:r w:rsidR="008B0052">
        <w:rPr>
          <w:rStyle w:val="CommentReference"/>
          <w:rFonts w:asciiTheme="minorHAnsi" w:eastAsiaTheme="minorHAnsi" w:hAnsiTheme="minorHAnsi" w:cstheme="minorBidi"/>
        </w:rPr>
        <w:commentReference w:id="52"/>
      </w:r>
      <w:r w:rsidR="00650BBA" w:rsidRPr="00D958A8">
        <w:rPr>
          <w:rFonts w:ascii="Aparajita" w:hAnsi="Aparajita" w:cs="Aparajita"/>
        </w:rPr>
        <w:t xml:space="preserve">. </w:t>
      </w:r>
      <w:r w:rsidR="00EA4AFD" w:rsidRPr="00D958A8">
        <w:rPr>
          <w:rFonts w:ascii="Aparajita" w:hAnsi="Aparajita" w:cs="Aparajita"/>
        </w:rPr>
        <w:t xml:space="preserve">The confounding influence of these population </w:t>
      </w:r>
      <w:r w:rsidR="00AD796E" w:rsidRPr="00D958A8">
        <w:rPr>
          <w:rFonts w:ascii="Aparajita" w:hAnsi="Aparajita" w:cs="Aparajita"/>
        </w:rPr>
        <w:t xml:space="preserve">dynamics </w:t>
      </w:r>
      <w:r w:rsidR="00650BBA" w:rsidRPr="00D958A8">
        <w:rPr>
          <w:rFonts w:ascii="Aparajita" w:hAnsi="Aparajita" w:cs="Aparajita"/>
        </w:rPr>
        <w:t xml:space="preserve">and epidemiological </w:t>
      </w:r>
      <w:r w:rsidR="00AD796E" w:rsidRPr="00D958A8">
        <w:rPr>
          <w:rFonts w:ascii="Aparajita" w:hAnsi="Aparajita" w:cs="Aparajita"/>
        </w:rPr>
        <w:t xml:space="preserve">conditions </w:t>
      </w:r>
      <w:r w:rsidR="00650BBA" w:rsidRPr="00D958A8">
        <w:rPr>
          <w:rFonts w:ascii="Aparajita" w:hAnsi="Aparajita" w:cs="Aparajita"/>
        </w:rPr>
        <w:t>mandate that we explicitly estimate</w:t>
      </w:r>
      <w:r w:rsidR="00EA4AFD" w:rsidRPr="00D958A8">
        <w:rPr>
          <w:rFonts w:ascii="Aparajita" w:hAnsi="Aparajita" w:cs="Aparajita"/>
        </w:rPr>
        <w:t xml:space="preserve"> </w:t>
      </w:r>
      <w:r w:rsidR="00453222" w:rsidRPr="00D958A8">
        <w:rPr>
          <w:rFonts w:ascii="Aparajita" w:hAnsi="Aparajita" w:cs="Aparajita"/>
        </w:rPr>
        <w:t xml:space="preserve">the prevalence of bereaved mothers. </w:t>
      </w:r>
      <w:r w:rsidR="00EA4AFD" w:rsidRPr="00D958A8">
        <w:rPr>
          <w:rFonts w:ascii="Aparajita" w:hAnsi="Aparajita" w:cs="Aparajita"/>
        </w:rPr>
        <w:t xml:space="preserve"> </w:t>
      </w:r>
    </w:p>
    <w:p w14:paraId="32347FA2" w14:textId="72426F29" w:rsidR="00AD796E" w:rsidRPr="00D958A8" w:rsidRDefault="0072446C" w:rsidP="00D958A8">
      <w:pPr>
        <w:spacing w:line="480" w:lineRule="auto"/>
        <w:ind w:firstLine="720"/>
        <w:rPr>
          <w:rFonts w:ascii="Aparajita" w:hAnsi="Aparajita" w:cs="Aparajita"/>
        </w:rPr>
      </w:pPr>
      <w:r w:rsidRPr="00D958A8">
        <w:rPr>
          <w:rFonts w:ascii="Aparajita" w:hAnsi="Aparajita" w:cs="Aparajita"/>
        </w:rPr>
        <w:t xml:space="preserve">Second, </w:t>
      </w:r>
      <w:r w:rsidR="001273A9" w:rsidRPr="00D958A8">
        <w:rPr>
          <w:rFonts w:ascii="Aparajita" w:hAnsi="Aparajita" w:cs="Aparajita"/>
        </w:rPr>
        <w:t>the</w:t>
      </w:r>
      <w:r w:rsidRPr="00D958A8">
        <w:rPr>
          <w:rFonts w:ascii="Aparajita" w:hAnsi="Aparajita" w:cs="Aparajita"/>
        </w:rPr>
        <w:t xml:space="preserve">se measures </w:t>
      </w:r>
      <w:r w:rsidR="007049C9" w:rsidRPr="00D958A8">
        <w:rPr>
          <w:rFonts w:ascii="Aparajita" w:hAnsi="Aparajita" w:cs="Aparajita"/>
        </w:rPr>
        <w:t>show the</w:t>
      </w:r>
      <w:r w:rsidR="00C53D8C" w:rsidRPr="00D958A8">
        <w:rPr>
          <w:rFonts w:ascii="Aparajita" w:hAnsi="Aparajita" w:cs="Aparajita"/>
        </w:rPr>
        <w:t xml:space="preserve"> </w:t>
      </w:r>
      <w:r w:rsidR="007049C9" w:rsidRPr="00D958A8">
        <w:rPr>
          <w:rFonts w:ascii="Aparajita" w:hAnsi="Aparajita" w:cs="Aparajita"/>
        </w:rPr>
        <w:t xml:space="preserve">process by which </w:t>
      </w:r>
      <w:r w:rsidR="00C53D8C" w:rsidRPr="00D958A8">
        <w:rPr>
          <w:rFonts w:ascii="Aparajita" w:hAnsi="Aparajita" w:cs="Aparajita"/>
        </w:rPr>
        <w:t xml:space="preserve">infant, child, and adolescent mortality conditions </w:t>
      </w:r>
      <w:r w:rsidRPr="00D958A8">
        <w:rPr>
          <w:rFonts w:ascii="Aparajita" w:hAnsi="Aparajita" w:cs="Aparajita"/>
        </w:rPr>
        <w:t xml:space="preserve">accumulate </w:t>
      </w:r>
      <w:r w:rsidR="007049C9" w:rsidRPr="00D958A8">
        <w:rPr>
          <w:rFonts w:ascii="Aparajita" w:hAnsi="Aparajita" w:cs="Aparajita"/>
        </w:rPr>
        <w:t>and</w:t>
      </w:r>
      <w:r w:rsidR="00B47336" w:rsidRPr="00D958A8">
        <w:rPr>
          <w:rFonts w:ascii="Aparajita" w:hAnsi="Aparajita" w:cs="Aparajita"/>
        </w:rPr>
        <w:t xml:space="preserve"> form</w:t>
      </w:r>
      <w:r w:rsidRPr="00D958A8">
        <w:rPr>
          <w:rFonts w:ascii="Aparajita" w:hAnsi="Aparajita" w:cs="Aparajita"/>
        </w:rPr>
        <w:t xml:space="preserve"> </w:t>
      </w:r>
      <w:r w:rsidR="00B47336" w:rsidRPr="00D958A8">
        <w:rPr>
          <w:rFonts w:ascii="Aparajita" w:hAnsi="Aparajita" w:cs="Aparajita"/>
        </w:rPr>
        <w:t>a corresponding</w:t>
      </w:r>
      <w:r w:rsidR="00EA4AFD" w:rsidRPr="00D958A8">
        <w:rPr>
          <w:rFonts w:ascii="Aparajita" w:hAnsi="Aparajita" w:cs="Aparajita"/>
        </w:rPr>
        <w:t xml:space="preserve"> </w:t>
      </w:r>
      <w:r w:rsidR="007049C9" w:rsidRPr="00D958A8">
        <w:rPr>
          <w:rFonts w:ascii="Aparajita" w:hAnsi="Aparajita" w:cs="Aparajita"/>
        </w:rPr>
        <w:t xml:space="preserve">shadow </w:t>
      </w:r>
      <w:r w:rsidR="00EA4AFD" w:rsidRPr="00D958A8">
        <w:rPr>
          <w:rFonts w:ascii="Aparajita" w:hAnsi="Aparajita" w:cs="Aparajita"/>
        </w:rPr>
        <w:t xml:space="preserve">population of </w:t>
      </w:r>
      <w:r w:rsidR="00B47336" w:rsidRPr="00D958A8">
        <w:rPr>
          <w:rFonts w:ascii="Aparajita" w:hAnsi="Aparajita" w:cs="Aparajita"/>
        </w:rPr>
        <w:t xml:space="preserve">bereaved </w:t>
      </w:r>
      <w:r w:rsidR="00EA4AFD" w:rsidRPr="00D958A8">
        <w:rPr>
          <w:rFonts w:ascii="Aparajita" w:hAnsi="Aparajita" w:cs="Aparajita"/>
        </w:rPr>
        <w:t>parents</w:t>
      </w:r>
      <w:r w:rsidRPr="00D958A8">
        <w:rPr>
          <w:rFonts w:ascii="Aparajita" w:hAnsi="Aparajita" w:cs="Aparajita"/>
        </w:rPr>
        <w:t>,</w:t>
      </w:r>
      <w:r w:rsidR="00EA4AFD" w:rsidRPr="00D958A8">
        <w:rPr>
          <w:rFonts w:ascii="Aparajita" w:hAnsi="Aparajita" w:cs="Aparajita"/>
        </w:rPr>
        <w:t xml:space="preserve"> deserving</w:t>
      </w:r>
      <w:r w:rsidR="00D93F34" w:rsidRPr="00D958A8">
        <w:rPr>
          <w:rFonts w:ascii="Aparajita" w:hAnsi="Aparajita" w:cs="Aparajita"/>
        </w:rPr>
        <w:t xml:space="preserve"> of</w:t>
      </w:r>
      <w:r w:rsidR="00EA4AFD" w:rsidRPr="00D958A8">
        <w:rPr>
          <w:rFonts w:ascii="Aparajita" w:hAnsi="Aparajita" w:cs="Aparajita"/>
        </w:rPr>
        <w:t xml:space="preserve"> public health attention. </w:t>
      </w:r>
      <w:r w:rsidR="00DA3C41" w:rsidRPr="00D958A8">
        <w:rPr>
          <w:rFonts w:ascii="Aparajita" w:hAnsi="Aparajita" w:cs="Aparajita"/>
        </w:rPr>
        <w:t>Cross-</w:t>
      </w:r>
      <w:r w:rsidR="00B47336" w:rsidRPr="00D958A8">
        <w:rPr>
          <w:rFonts w:ascii="Aparajita" w:hAnsi="Aparajita" w:cs="Aparajita"/>
        </w:rPr>
        <w:t xml:space="preserve">national </w:t>
      </w:r>
      <w:r w:rsidR="00DA3C41" w:rsidRPr="00D958A8">
        <w:rPr>
          <w:rFonts w:ascii="Aparajita" w:hAnsi="Aparajita" w:cs="Aparajita"/>
        </w:rPr>
        <w:t>inequalities in the burden of f</w:t>
      </w:r>
      <w:r w:rsidR="00431A17" w:rsidRPr="00D958A8">
        <w:rPr>
          <w:rFonts w:ascii="Aparajita" w:hAnsi="Aparajita" w:cs="Aparajita"/>
        </w:rPr>
        <w:t xml:space="preserve">amily bereavement </w:t>
      </w:r>
      <w:r w:rsidR="007049C9" w:rsidRPr="00D958A8">
        <w:rPr>
          <w:rFonts w:ascii="Aparajita" w:hAnsi="Aparajita" w:cs="Aparajita"/>
        </w:rPr>
        <w:t xml:space="preserve">both </w:t>
      </w:r>
      <w:r w:rsidR="002D22D1" w:rsidRPr="00D958A8">
        <w:rPr>
          <w:rFonts w:ascii="Aparajita" w:hAnsi="Aparajita" w:cs="Aparajita"/>
          <w:iCs/>
        </w:rPr>
        <w:t>reflect</w:t>
      </w:r>
      <w:r w:rsidR="00DA3C41" w:rsidRPr="00D958A8">
        <w:rPr>
          <w:rFonts w:ascii="Aparajita" w:hAnsi="Aparajita" w:cs="Aparajita"/>
          <w:iCs/>
        </w:rPr>
        <w:t xml:space="preserve"> disparate health environments</w:t>
      </w:r>
      <w:r w:rsidR="007049C9" w:rsidRPr="00D958A8">
        <w:rPr>
          <w:rFonts w:ascii="Aparajita" w:hAnsi="Aparajita" w:cs="Aparajita"/>
          <w:iCs/>
        </w:rPr>
        <w:t xml:space="preserve"> and also </w:t>
      </w:r>
      <w:r w:rsidR="00F377B3" w:rsidRPr="00D958A8">
        <w:rPr>
          <w:rFonts w:ascii="Aparajita" w:hAnsi="Aparajita" w:cs="Aparajita"/>
          <w:iCs/>
        </w:rPr>
        <w:t>create</w:t>
      </w:r>
      <w:r w:rsidR="007049C9" w:rsidRPr="00D958A8">
        <w:rPr>
          <w:rFonts w:ascii="Aparajita" w:hAnsi="Aparajita" w:cs="Aparajita"/>
          <w:iCs/>
        </w:rPr>
        <w:t xml:space="preserve"> </w:t>
      </w:r>
      <w:r w:rsidR="00DA3C41" w:rsidRPr="00D958A8">
        <w:rPr>
          <w:rFonts w:ascii="Aparajita" w:hAnsi="Aparajita" w:cs="Aparajita"/>
        </w:rPr>
        <w:t>inequalit</w:t>
      </w:r>
      <w:r w:rsidR="007049C9" w:rsidRPr="00D958A8">
        <w:rPr>
          <w:rFonts w:ascii="Aparajita" w:hAnsi="Aparajita" w:cs="Aparajita"/>
        </w:rPr>
        <w:t xml:space="preserve">ies by </w:t>
      </w:r>
      <w:r w:rsidR="00F377B3" w:rsidRPr="00D958A8">
        <w:rPr>
          <w:rFonts w:ascii="Aparajita" w:hAnsi="Aparajita" w:cs="Aparajita"/>
        </w:rPr>
        <w:t>generating</w:t>
      </w:r>
      <w:r w:rsidR="007049C9" w:rsidRPr="00D958A8">
        <w:rPr>
          <w:rFonts w:ascii="Aparajita" w:hAnsi="Aparajita" w:cs="Aparajita"/>
        </w:rPr>
        <w:t xml:space="preserve"> </w:t>
      </w:r>
      <w:r w:rsidR="00F377B3" w:rsidRPr="00D958A8">
        <w:rPr>
          <w:rFonts w:ascii="Aparajita" w:hAnsi="Aparajita" w:cs="Aparajita"/>
        </w:rPr>
        <w:t xml:space="preserve">the </w:t>
      </w:r>
      <w:r w:rsidR="00AD796E" w:rsidRPr="00D958A8">
        <w:rPr>
          <w:rFonts w:ascii="Aparajita" w:hAnsi="Aparajita" w:cs="Aparajita"/>
        </w:rPr>
        <w:t xml:space="preserve">poor </w:t>
      </w:r>
      <w:r w:rsidR="00DA3C41" w:rsidRPr="00D958A8">
        <w:rPr>
          <w:rFonts w:ascii="Aparajita" w:hAnsi="Aparajita" w:cs="Aparajita"/>
        </w:rPr>
        <w:t>health outcomes</w:t>
      </w:r>
      <w:r w:rsidR="00AD796E" w:rsidRPr="00D958A8">
        <w:rPr>
          <w:rFonts w:ascii="Aparajita" w:hAnsi="Aparajita" w:cs="Aparajita"/>
        </w:rPr>
        <w:t xml:space="preserve"> associated with bereavement</w:t>
      </w:r>
      <w:r w:rsidR="00431A17" w:rsidRPr="00D958A8">
        <w:rPr>
          <w:rFonts w:ascii="Aparajita" w:hAnsi="Aparajita" w:cs="Aparajita"/>
        </w:rPr>
        <w:t>.</w:t>
      </w:r>
      <w:r w:rsidR="00431A17" w:rsidRPr="00D958A8">
        <w:rPr>
          <w:rFonts w:ascii="Aparajita" w:hAnsi="Aparajita" w:cs="Aparajita"/>
        </w:rPr>
        <w:fldChar w:fldCharType="begin"/>
      </w:r>
      <w:r w:rsidR="007E564F" w:rsidRPr="00D958A8">
        <w:rPr>
          <w:rFonts w:ascii="Aparajita" w:hAnsi="Aparajita" w:cs="Aparajita"/>
        </w:rPr>
        <w:instrText xml:space="preserve"> ADDIN ZOTERO_ITEM CSL_CITATION {"citationID":"KluICFVX","properties":{"formattedCitation":"\\super 3,5\\uc0\\u8211{}9\\nosupersub{}","plainCitation":"3,5–9","noteIndex":0},"citationItems":[{"id":20,"uris":["http://zotero.org/users/local/6aiRCPll/items/NZZD9BGH"],"uri":["http://zotero.org/users/local/6aiRCPll/items/NZZD9BGH"],"itemData":{"id":20,"type":"article-journal","container-title":"Demography","issue":"3","page":"803-826","title":"A sibling death in the family: Common and consequential","volume":"50","author":[{"family":"Fletcher","given":"Jason"},{"family":"Mailick","given":"Marsha"},{"family":"Song","given":"Jieun"},{"family":"Wolfe","given":"Barbara"}],"issued":{"date-parts":[["2013"]]}}},{"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id":295,"uris":["http://zotero.org/users/local/6aiRCPll/items/RNX9QPCE"],"uri":["http://zotero.org/users/local/6aiRCPll/items/RNX9QPCE"],"itemData":{"id":295,"type":"article-journal","container-title":"Proceedings of the National Academy of Sciences","issue":"9","note":"ISBN: 0027-8424\npublisher: National Acad Sciences","page":"4453-4455","title":"Child deaths in the past, their consequences in the present, and mortality conditions in sub-Saharan Africa","volume":"117","author":[{"family":"Thomas","given":"Kevin JA"}],"issued":{"date-parts":[["2020"]]}}},{"id":26,"uris":["http://zotero.org/users/local/6aiRCPll/items/8E6BDXF8"],"uri":["http://zotero.org/users/local/6aiRCPll/items/8E6BDXF8"],"itemData":{"id":26,"type":"article-journal","container-title":"Proceedings of the National Academy of Sciences","issue":"5","page":"915-920","title":"Death of family members as an overlooked source of racial disadvantage in the United States","volume":"114","author":[{"family":"Umberson","given":"Debra"},{"family":"Olson","given":"Julie Skalamera"},{"family":"Crosnoe","given":"Robert"},{"family":"Liu","given":"Hui"},{"family":"Pudrovska","given":"Tetyana"},{"family":"Donnelly","given":"Rachel"}],"issued":{"date-parts":[["2017"]]}}},{"id":327,"uris":["http://zotero.org/users/local/6aiRCPll/items/LT66ID9Z"],"uri":["http://zotero.org/users/local/6aiRCPll/items/LT66ID9Z"],"itemData":{"id":327,"type":"article-journal","container-title":"Proceedings of the National Academy of Sciences","issue":"30","note":"ISBN: 0027-8424\npublisher: National Acad Sciences","page":"17695-17701","title":"Tracking the reach of COVID-19 kin loss with a bereavement multiplier applied to the United States","volume":"117","author":[{"family":"Verdery","given":"Ashton M."},{"family":"Smith-Greenaway","given":"Emily"},{"family":"Margolis","given":"Rachel"},{"family":"Daw","given":"Jonathan"}],"issued":{"date-parts":[["2020"]]}}},{"id":10,"uris":["http://zotero.org/users/local/6aiRCPll/items/8KMTVKKF"],"uri":["http://zotero.org/users/local/6aiRCPll/items/8KMTVKKF"],"itemData":{"id":10,"type":"article-journal","container-title":"Proceedings of the National Academy of Sciences","issue":"42","page":"11109-11114","title":"Projections of white and black older adults without living kin in the United States, 2015 to 2060","volume":"114","author":[{"family":"Verdery","given":"Ashton M."},{"family":"Margolis","given":"Rachel"}],"issued":{"date-parts":[["2017"]]}}}],"schema":"https://github.com/citation-style-language/schema/raw/master/csl-citation.json"} </w:instrText>
      </w:r>
      <w:r w:rsidR="00431A17" w:rsidRPr="00D958A8">
        <w:rPr>
          <w:rFonts w:ascii="Aparajita" w:hAnsi="Aparajita" w:cs="Aparajita"/>
        </w:rPr>
        <w:fldChar w:fldCharType="separate"/>
      </w:r>
      <w:r w:rsidR="007E564F" w:rsidRPr="00D958A8">
        <w:rPr>
          <w:rFonts w:ascii="Aparajita" w:hAnsi="Aparajita" w:cs="Aparajita"/>
          <w:vertAlign w:val="superscript"/>
        </w:rPr>
        <w:t>3,5–9</w:t>
      </w:r>
      <w:r w:rsidR="00431A17" w:rsidRPr="00D958A8">
        <w:rPr>
          <w:rFonts w:ascii="Aparajita" w:hAnsi="Aparajita" w:cs="Aparajita"/>
        </w:rPr>
        <w:fldChar w:fldCharType="end"/>
      </w:r>
      <w:r w:rsidR="00431A17" w:rsidRPr="00D958A8">
        <w:rPr>
          <w:rFonts w:ascii="Aparajita" w:hAnsi="Aparajita" w:cs="Aparajita"/>
        </w:rPr>
        <w:t xml:space="preserve"> </w:t>
      </w:r>
      <w:r w:rsidR="00883301" w:rsidRPr="00D958A8">
        <w:rPr>
          <w:rFonts w:ascii="Aparajita" w:hAnsi="Aparajita" w:cs="Aparajita"/>
        </w:rPr>
        <w:t>A child’s death</w:t>
      </w:r>
      <w:r w:rsidR="00007438" w:rsidRPr="00D958A8">
        <w:rPr>
          <w:rFonts w:ascii="Aparajita" w:hAnsi="Aparajita" w:cs="Aparajita"/>
        </w:rPr>
        <w:t xml:space="preserve"> has profound and lasting influence on parents’ wellbeing, including their mental health</w:t>
      </w:r>
      <w:r w:rsidR="00007438" w:rsidRPr="00D958A8">
        <w:rPr>
          <w:rFonts w:ascii="Aparajita" w:hAnsi="Aparajita" w:cs="Aparajita"/>
        </w:rPr>
        <w:fldChar w:fldCharType="begin"/>
      </w:r>
      <w:r w:rsidR="007E564F" w:rsidRPr="00D958A8">
        <w:rPr>
          <w:rFonts w:ascii="Aparajita" w:hAnsi="Aparajita" w:cs="Aparajita"/>
        </w:rPr>
        <w:instrText xml:space="preserve"> ADDIN ZOTERO_ITEM CSL_CITATION {"citationID":"w05dnwhf","properties":{"formattedCitation":"\\super 10,11\\nosupersub{}","plainCitation":"10,11","noteIndex":0},"citationItems":[{"id":51,"uris":["http://zotero.org/users/local/6aiRCPll/items/6DHU4DJA"],"uri":["http://zotero.org/users/local/6aiRCPll/items/6DHU4DJA"],"itemData":{"id":51,"type":"article-journal","container-title":"Journal of family psychology","issue":"2","page":"203","title":"Long-term effects of the death of a child on parents' adjustment in midlife.","volume":"22","author":[{"family":"Rogers","given":"Catherine H."},{"family":"Floyd","given":"Frank J."},{"family":"Seltzer","given":"Marsha Mailick"},{"family":"Greenberg","given":"Jan"},{"family":"Hong","given":"Jinkuk"}],"issued":{"date-parts":[["2008"]]}}},{"id":52,"uris":["http://zotero.org/users/local/6aiRCPll/items/733D8IX4"],"uri":["http://zotero.org/users/local/6aiRCPll/items/733D8IX4"],"itemData":{"id":52,"type":"article-journal","container-title":"Family relations","issue":"3","page":"269-282","title":"Long</w:instrText>
      </w:r>
      <w:r w:rsidR="007E564F" w:rsidRPr="00D958A8">
        <w:instrText>‐</w:instrText>
      </w:r>
      <w:r w:rsidR="007E564F" w:rsidRPr="00D958A8">
        <w:rPr>
          <w:rFonts w:ascii="Aparajita" w:hAnsi="Aparajita" w:cs="Aparajita"/>
        </w:rPr>
        <w:instrText>Term Effects of Child Death on Parents' Health</w:instrText>
      </w:r>
      <w:r w:rsidR="007E564F" w:rsidRPr="00D958A8">
        <w:instrText>‐</w:instrText>
      </w:r>
      <w:r w:rsidR="007E564F" w:rsidRPr="00D958A8">
        <w:rPr>
          <w:rFonts w:ascii="Aparajita" w:hAnsi="Aparajita" w:cs="Aparajita"/>
        </w:rPr>
        <w:instrText xml:space="preserve">Related Quality of Life: A Dyadic Analysis","volume":"59","author":[{"family":"Song","given":"Jieun"},{"family":"Floyd","given":"Frank J."},{"family":"Seltzer","given":"Marsha Mailick"},{"family":"Greenberg","given":"Jan S."},{"family":"Hong","given":"Jinkuk"}],"issued":{"date-parts":[["2010"]]}}}],"schema":"https://github.com/citation-style-language/schema/raw/master/csl-citation.json"} </w:instrText>
      </w:r>
      <w:r w:rsidR="00007438" w:rsidRPr="00D958A8">
        <w:rPr>
          <w:rFonts w:ascii="Aparajita" w:hAnsi="Aparajita" w:cs="Aparajita"/>
        </w:rPr>
        <w:fldChar w:fldCharType="separate"/>
      </w:r>
      <w:r w:rsidR="007E564F" w:rsidRPr="00D958A8">
        <w:rPr>
          <w:rFonts w:ascii="Aparajita" w:hAnsi="Aparajita" w:cs="Aparajita"/>
          <w:vertAlign w:val="superscript"/>
        </w:rPr>
        <w:t>10,11</w:t>
      </w:r>
      <w:r w:rsidR="00007438" w:rsidRPr="00D958A8">
        <w:rPr>
          <w:rFonts w:ascii="Aparajita" w:hAnsi="Aparajita" w:cs="Aparajita"/>
        </w:rPr>
        <w:fldChar w:fldCharType="end"/>
      </w:r>
      <w:r w:rsidR="00007438" w:rsidRPr="00D958A8">
        <w:rPr>
          <w:rFonts w:ascii="Aparajita" w:hAnsi="Aparajita" w:cs="Aparajita"/>
        </w:rPr>
        <w:t xml:space="preserve"> and physical health and longevity</w:t>
      </w:r>
      <w:r w:rsidR="009C383D" w:rsidRPr="00D958A8">
        <w:rPr>
          <w:rFonts w:ascii="Aparajita" w:hAnsi="Aparajita" w:cs="Aparajita"/>
        </w:rPr>
        <w:t>.</w:t>
      </w:r>
      <w:r w:rsidR="00007438" w:rsidRPr="00D958A8">
        <w:rPr>
          <w:rFonts w:ascii="Aparajita" w:hAnsi="Aparajita" w:cs="Aparajita"/>
        </w:rPr>
        <w:fldChar w:fldCharType="begin"/>
      </w:r>
      <w:r w:rsidR="007E564F" w:rsidRPr="00D958A8">
        <w:rPr>
          <w:rFonts w:ascii="Aparajita" w:hAnsi="Aparajita" w:cs="Aparajita"/>
        </w:rPr>
        <w:instrText xml:space="preserve"> ADDIN ZOTERO_ITEM CSL_CITATION {"citationID":"FnMzlWN2","properties":{"formattedCitation":"\\super 12,13\\nosupersub{}","plainCitation":"12,13","noteIndex":0},"citationItems":[{"id":226,"uris":["http://zotero.org/users/local/6aiRCPll/items/S848ZWW5"],"uri":["http://zotero.org/users/local/6aiRCPll/items/S848ZWW5"],"itemData":{"id":226,"type":"article-journal","container-title":"The lancet","issue":"9355","note":"ISBN: 0140-6736\npublisher: Elsevier","page":"363-367","title":"Mortality in parents after death of a child in Denmark: a nationwide follow-up study","volume":"361","author":[{"family":"Li","given":"Jiong"},{"family":"Precht","given":"Dorthe Hansen"},{"family":"Mortensen","given":"Preben Bo"},{"family":"Olsen","given":"Jørn"}],"issued":{"date-parts":[["2003"]]}}},{"id":187,"uris":["http://zotero.org/users/local/6aiRCPll/items/RE5QKYR8"],"uri":["http://zotero.org/users/local/6aiRCPll/items/RE5QKYR8"],"itemData":{"id":187,"type":"article-journal","container-title":"American journal of epidemiology","issue":"4","note":"ISBN: 1476-6256\npublisher: Oxford University Press","page":"338-346","title":"The forgotten griever: a nationwide follow-up study of mortality subsequent to the death of a sibling","volume":"176","author":[{"family":"Rostila","given":"Mikael"},{"family":"Saarela","given":"Jan"},{"family":"Kawachi","given":"Ichiro"}],"issued":{"date-parts":[["2012"]]}}}],"schema":"https://github.com/citation-style-language/schema/raw/master/csl-citation.json"} </w:instrText>
      </w:r>
      <w:r w:rsidR="00007438" w:rsidRPr="00D958A8">
        <w:rPr>
          <w:rFonts w:ascii="Aparajita" w:hAnsi="Aparajita" w:cs="Aparajita"/>
        </w:rPr>
        <w:fldChar w:fldCharType="separate"/>
      </w:r>
      <w:r w:rsidR="007E564F" w:rsidRPr="00D958A8">
        <w:rPr>
          <w:rFonts w:ascii="Aparajita" w:hAnsi="Aparajita" w:cs="Aparajita"/>
          <w:vertAlign w:val="superscript"/>
        </w:rPr>
        <w:t>12,13</w:t>
      </w:r>
      <w:r w:rsidR="00007438" w:rsidRPr="00D958A8">
        <w:rPr>
          <w:rFonts w:ascii="Aparajita" w:hAnsi="Aparajita" w:cs="Aparajita"/>
        </w:rPr>
        <w:fldChar w:fldCharType="end"/>
      </w:r>
      <w:r w:rsidR="00007438" w:rsidRPr="00D958A8">
        <w:rPr>
          <w:rFonts w:ascii="Aparajita" w:hAnsi="Aparajita" w:cs="Aparajita"/>
        </w:rPr>
        <w:t xml:space="preserve"> </w:t>
      </w:r>
      <w:r w:rsidR="007049C9" w:rsidRPr="00D958A8">
        <w:rPr>
          <w:rFonts w:ascii="Aparajita" w:hAnsi="Aparajita" w:cs="Aparajita"/>
        </w:rPr>
        <w:t>The consequences are</w:t>
      </w:r>
      <w:r w:rsidR="001273A9" w:rsidRPr="00D958A8">
        <w:rPr>
          <w:rFonts w:ascii="Aparajita" w:hAnsi="Aparajita" w:cs="Aparajita"/>
        </w:rPr>
        <w:t xml:space="preserve"> </w:t>
      </w:r>
      <w:r w:rsidR="007049C9" w:rsidRPr="00D958A8">
        <w:rPr>
          <w:rFonts w:ascii="Aparajita" w:hAnsi="Aparajita" w:cs="Aparajita"/>
        </w:rPr>
        <w:t xml:space="preserve">especially </w:t>
      </w:r>
      <w:r w:rsidR="00383D60" w:rsidRPr="00D958A8">
        <w:rPr>
          <w:rFonts w:ascii="Aparajita" w:hAnsi="Aparajita" w:cs="Aparajita"/>
        </w:rPr>
        <w:t xml:space="preserve">severe for </w:t>
      </w:r>
      <w:r w:rsidR="001273A9" w:rsidRPr="00D958A8">
        <w:rPr>
          <w:rFonts w:ascii="Aparajita" w:hAnsi="Aparajita" w:cs="Aparajita"/>
        </w:rPr>
        <w:t>mothers</w:t>
      </w:r>
      <w:r w:rsidR="00F377B3" w:rsidRPr="00D958A8">
        <w:rPr>
          <w:rFonts w:ascii="Aparajita" w:hAnsi="Aparajita" w:cs="Aparajita"/>
        </w:rPr>
        <w:t>, and</w:t>
      </w:r>
      <w:r w:rsidR="001273A9" w:rsidRPr="00D958A8">
        <w:rPr>
          <w:rFonts w:ascii="Aparajita" w:hAnsi="Aparajita" w:cs="Aparajita"/>
        </w:rPr>
        <w:t xml:space="preserve"> </w:t>
      </w:r>
      <w:r w:rsidR="00007438" w:rsidRPr="00D958A8">
        <w:rPr>
          <w:rFonts w:ascii="Aparajita" w:hAnsi="Aparajita" w:cs="Aparajita"/>
        </w:rPr>
        <w:t xml:space="preserve">the adverse effects </w:t>
      </w:r>
      <w:r w:rsidR="002D22D1" w:rsidRPr="00D958A8">
        <w:rPr>
          <w:rFonts w:ascii="Aparajita" w:hAnsi="Aparajita" w:cs="Aparajita"/>
        </w:rPr>
        <w:t xml:space="preserve">of grief </w:t>
      </w:r>
      <w:r w:rsidR="00007438" w:rsidRPr="00D958A8">
        <w:rPr>
          <w:rFonts w:ascii="Aparajita" w:hAnsi="Aparajita" w:cs="Aparajita"/>
        </w:rPr>
        <w:t>can persist for years—even decades</w:t>
      </w:r>
      <w:r w:rsidR="009C383D" w:rsidRPr="00D958A8">
        <w:rPr>
          <w:rFonts w:ascii="Aparajita" w:hAnsi="Aparajita" w:cs="Aparajita"/>
        </w:rPr>
        <w:t>.</w:t>
      </w:r>
      <w:r w:rsidR="00007438" w:rsidRPr="00D958A8">
        <w:rPr>
          <w:rFonts w:ascii="Aparajita" w:hAnsi="Aparajita" w:cs="Aparajita"/>
        </w:rPr>
        <w:fldChar w:fldCharType="begin"/>
      </w:r>
      <w:r w:rsidR="007E564F" w:rsidRPr="00D958A8">
        <w:rPr>
          <w:rFonts w:ascii="Aparajita" w:hAnsi="Aparajita" w:cs="Aparajita"/>
        </w:rPr>
        <w:instrText xml:space="preserve"> ADDIN ZOTERO_ITEM CSL_CITATION {"citationID":"eZ3UGY6t","properties":{"formattedCitation":"\\super 10,12,14\\nosupersub{}","plainCitation":"10,12,14","noteIndex":0},"citationItems":[{"id":226,"uris":["http://zotero.org/users/local/6aiRCPll/items/S848ZWW5"],"uri":["http://zotero.org/users/local/6aiRCPll/items/S848ZWW5"],"itemData":{"id":226,"type":"article-journal","container-title":"The lancet","issue":"9355","note":"ISBN: 0140-6736\npublisher: Elsevier","page":"363-367","title":"Mortality in parents after death of a child in Denmark: a nationwide follow-up study","volume":"361","author":[{"family":"Li","given":"Jiong"},{"family":"Precht","given":"Dorthe Hansen"},{"family":"Mortensen","given":"Preben Bo"},{"family":"Olsen","given":"Jørn"}],"issued":{"date-parts":[["2003"]]}}},{"id":225,"uris":["http://zotero.org/users/local/6aiRCPll/items/ZK7BZKFN"],"uri":["http://zotero.org/users/local/6aiRCPll/items/ZK7BZKFN"],"itemData":{"id":225,"type":"article-journal","container-title":"New England Journal of Medicine","issue":"12","note":"ISBN: 0028-4793\npublisher: Mass Medical Soc","page":"1190-1196","title":"Hospitalization for mental illness among parents after the death of a child","volume":"352","author":[{"family":"Li","given":"Jiong"},{"family":"Laursen","given":"Thomas Munk"},{"family":"Precht","given":"Dorthe Hansen"},{"family":"Olsen","given":"Jørn"},{"family":"Mortensen","given":"Preben Bo"}],"issued":{"date-parts":[["2005"]]}}},{"id":51,"uris":["http://zotero.org/users/local/6aiRCPll/items/6DHU4DJA"],"uri":["http://zotero.org/users/local/6aiRCPll/items/6DHU4DJA"],"itemData":{"id":51,"type":"article-journal","container-title":"Journal of family psychology","issue":"2","page":"203","title":"Long-term effects of the death of a child on parents' adjustment in midlife.","volume":"22","author":[{"family":"Rogers","given":"Catherine H."},{"family":"Floyd","given":"Frank J."},{"family":"Seltzer","given":"Marsha Mailick"},{"family":"Greenberg","given":"Jan"},{"family":"Hong","given":"Jinkuk"}],"issued":{"date-parts":[["2008"]]}}}],"schema":"https://github.com/citation-style-language/schema/raw/master/csl-citation.json"} </w:instrText>
      </w:r>
      <w:r w:rsidR="00007438" w:rsidRPr="00D958A8">
        <w:rPr>
          <w:rFonts w:ascii="Aparajita" w:hAnsi="Aparajita" w:cs="Aparajita"/>
        </w:rPr>
        <w:fldChar w:fldCharType="separate"/>
      </w:r>
      <w:r w:rsidR="007E564F" w:rsidRPr="00D958A8">
        <w:rPr>
          <w:rFonts w:ascii="Aparajita" w:hAnsi="Aparajita" w:cs="Aparajita"/>
          <w:vertAlign w:val="superscript"/>
        </w:rPr>
        <w:t>10,12,14</w:t>
      </w:r>
      <w:r w:rsidR="00007438" w:rsidRPr="00D958A8">
        <w:rPr>
          <w:rFonts w:ascii="Aparajita" w:hAnsi="Aparajita" w:cs="Aparajita"/>
        </w:rPr>
        <w:fldChar w:fldCharType="end"/>
      </w:r>
      <w:r w:rsidR="00007438" w:rsidRPr="00D958A8">
        <w:rPr>
          <w:rFonts w:ascii="Aparajita" w:hAnsi="Aparajita" w:cs="Aparajita"/>
        </w:rPr>
        <w:t xml:space="preserve"> </w:t>
      </w:r>
      <w:r w:rsidR="00D93F34" w:rsidRPr="00D958A8">
        <w:rPr>
          <w:rFonts w:ascii="Aparajita" w:hAnsi="Aparajita" w:cs="Aparajita"/>
        </w:rPr>
        <w:t xml:space="preserve">By </w:t>
      </w:r>
      <w:r w:rsidR="00F377B3" w:rsidRPr="00D958A8">
        <w:rPr>
          <w:rFonts w:ascii="Aparajita" w:hAnsi="Aparajita" w:cs="Aparajita"/>
        </w:rPr>
        <w:t xml:space="preserve">clearly </w:t>
      </w:r>
      <w:r w:rsidR="00D93F34" w:rsidRPr="00D958A8">
        <w:rPr>
          <w:rFonts w:ascii="Aparajita" w:hAnsi="Aparajita" w:cs="Aparajita"/>
        </w:rPr>
        <w:t>demonstrating</w:t>
      </w:r>
      <w:r w:rsidR="00FC2450" w:rsidRPr="00D958A8">
        <w:rPr>
          <w:rFonts w:ascii="Aparajita" w:hAnsi="Aparajita" w:cs="Aparajita"/>
        </w:rPr>
        <w:t xml:space="preserve"> the size and distribution of child loss</w:t>
      </w:r>
      <w:r w:rsidR="00F377B3" w:rsidRPr="00D958A8">
        <w:rPr>
          <w:rFonts w:ascii="Aparajita" w:hAnsi="Aparajita" w:cs="Aparajita"/>
        </w:rPr>
        <w:t xml:space="preserve"> as </w:t>
      </w:r>
      <w:r w:rsidR="00B773C6" w:rsidRPr="00D958A8">
        <w:rPr>
          <w:rFonts w:ascii="Aparajita" w:hAnsi="Aparajita" w:cs="Aparajita"/>
        </w:rPr>
        <w:t xml:space="preserve">its own </w:t>
      </w:r>
      <w:r w:rsidR="00F377B3" w:rsidRPr="00D958A8">
        <w:rPr>
          <w:rFonts w:ascii="Aparajita" w:hAnsi="Aparajita" w:cs="Aparajita"/>
        </w:rPr>
        <w:t>health burden</w:t>
      </w:r>
      <w:r w:rsidR="00FC2450" w:rsidRPr="00D958A8">
        <w:rPr>
          <w:rFonts w:ascii="Aparajita" w:hAnsi="Aparajita" w:cs="Aparajita"/>
        </w:rPr>
        <w:t xml:space="preserve">, </w:t>
      </w:r>
      <w:r w:rsidR="00D93F34" w:rsidRPr="00D958A8">
        <w:rPr>
          <w:rFonts w:ascii="Aparajita" w:hAnsi="Aparajita" w:cs="Aparajita"/>
        </w:rPr>
        <w:t>th</w:t>
      </w:r>
      <w:r w:rsidR="00F377B3" w:rsidRPr="00D958A8">
        <w:rPr>
          <w:rFonts w:ascii="Aparajita" w:hAnsi="Aparajita" w:cs="Aparajita"/>
        </w:rPr>
        <w:t>ese metrics render</w:t>
      </w:r>
      <w:r w:rsidR="00D93F34" w:rsidRPr="00D958A8">
        <w:rPr>
          <w:rFonts w:ascii="Aparajita" w:hAnsi="Aparajita" w:cs="Aparajita"/>
        </w:rPr>
        <w:t xml:space="preserve"> </w:t>
      </w:r>
      <w:r w:rsidR="00F377B3" w:rsidRPr="00D958A8">
        <w:rPr>
          <w:rFonts w:ascii="Aparajita" w:hAnsi="Aparajita" w:cs="Aparajita"/>
        </w:rPr>
        <w:t>visible an</w:t>
      </w:r>
      <w:r w:rsidR="00AD796E" w:rsidRPr="00D958A8">
        <w:rPr>
          <w:rFonts w:ascii="Aparajita" w:hAnsi="Aparajita" w:cs="Aparajita"/>
        </w:rPr>
        <w:t xml:space="preserve"> epidemiological disparit</w:t>
      </w:r>
      <w:r w:rsidR="00F377B3" w:rsidRPr="00D958A8">
        <w:rPr>
          <w:rFonts w:ascii="Aparajita" w:hAnsi="Aparajita" w:cs="Aparajita"/>
        </w:rPr>
        <w:t>y that has been overlooked</w:t>
      </w:r>
      <w:r w:rsidR="005E5075" w:rsidRPr="00D958A8">
        <w:rPr>
          <w:rFonts w:ascii="Aparajita" w:hAnsi="Aparajita" w:cs="Aparajita"/>
        </w:rPr>
        <w:t xml:space="preserve"> in the </w:t>
      </w:r>
      <w:r w:rsidR="00E07B84" w:rsidRPr="00D958A8">
        <w:rPr>
          <w:rFonts w:ascii="Aparajita" w:hAnsi="Aparajita" w:cs="Aparajita"/>
        </w:rPr>
        <w:t>global mortality literature</w:t>
      </w:r>
      <w:r w:rsidR="00F377B3" w:rsidRPr="00D958A8">
        <w:rPr>
          <w:rFonts w:ascii="Aparajita" w:hAnsi="Aparajita" w:cs="Aparajita"/>
        </w:rPr>
        <w:t xml:space="preserve">. </w:t>
      </w:r>
      <w:r w:rsidR="00AD796E" w:rsidRPr="00D958A8">
        <w:rPr>
          <w:rFonts w:ascii="Aparajita" w:hAnsi="Aparajita" w:cs="Aparajita"/>
        </w:rPr>
        <w:t xml:space="preserve"> </w:t>
      </w:r>
    </w:p>
    <w:p w14:paraId="2A775466" w14:textId="5FC39339" w:rsidR="007948B6" w:rsidRPr="00D958A8" w:rsidRDefault="006D57CB" w:rsidP="00D958A8">
      <w:pPr>
        <w:spacing w:line="480" w:lineRule="auto"/>
        <w:rPr>
          <w:rFonts w:ascii="Aparajita" w:hAnsi="Aparajita" w:cs="Aparajita"/>
        </w:rPr>
      </w:pPr>
      <w:r w:rsidRPr="00D958A8">
        <w:rPr>
          <w:rFonts w:ascii="Aparajita" w:hAnsi="Aparajita" w:cs="Aparajita"/>
          <w:b/>
          <w:bCs/>
        </w:rPr>
        <w:t xml:space="preserve">METHODS </w:t>
      </w:r>
    </w:p>
    <w:p w14:paraId="32B80103" w14:textId="164AD7B7" w:rsidR="00C0229B" w:rsidRPr="00D958A8" w:rsidRDefault="000A3508" w:rsidP="00D958A8">
      <w:pPr>
        <w:autoSpaceDE w:val="0"/>
        <w:autoSpaceDN w:val="0"/>
        <w:adjustRightInd w:val="0"/>
        <w:spacing w:line="480" w:lineRule="auto"/>
        <w:rPr>
          <w:rFonts w:ascii="Aparajita" w:hAnsi="Aparajita" w:cs="Aparajita"/>
        </w:rPr>
      </w:pPr>
      <w:r w:rsidRPr="00D958A8">
        <w:rPr>
          <w:rFonts w:ascii="Aparajita" w:hAnsi="Aparajita" w:cs="Aparajita"/>
        </w:rPr>
        <w:t xml:space="preserve">We </w:t>
      </w:r>
      <w:r w:rsidR="003D3C1C" w:rsidRPr="00D958A8">
        <w:rPr>
          <w:rFonts w:ascii="Aparajita" w:hAnsi="Aparajita" w:cs="Aparajita"/>
        </w:rPr>
        <w:t xml:space="preserve">first </w:t>
      </w:r>
      <w:r w:rsidR="00F4101F" w:rsidRPr="00D958A8">
        <w:rPr>
          <w:rFonts w:ascii="Aparajita" w:hAnsi="Aparajita" w:cs="Aparajita"/>
        </w:rPr>
        <w:t xml:space="preserve">generate indicators </w:t>
      </w:r>
      <w:r w:rsidR="00032E22" w:rsidRPr="00D958A8">
        <w:rPr>
          <w:rFonts w:ascii="Aparajita" w:hAnsi="Aparajita" w:cs="Aparajita"/>
        </w:rPr>
        <w:t>of</w:t>
      </w:r>
      <w:r w:rsidR="0089289D" w:rsidRPr="00D958A8">
        <w:rPr>
          <w:rFonts w:ascii="Aparajita" w:hAnsi="Aparajita" w:cs="Aparajita"/>
        </w:rPr>
        <w:t xml:space="preserve"> </w:t>
      </w:r>
      <w:r w:rsidR="00032E22" w:rsidRPr="00D958A8">
        <w:rPr>
          <w:rFonts w:ascii="Aparajita" w:hAnsi="Aparajita" w:cs="Aparajita"/>
        </w:rPr>
        <w:t xml:space="preserve">the </w:t>
      </w:r>
      <w:r w:rsidR="0089289D" w:rsidRPr="00D958A8">
        <w:rPr>
          <w:rFonts w:ascii="Aparajita" w:hAnsi="Aparajita" w:cs="Aparajita"/>
        </w:rPr>
        <w:t xml:space="preserve">maternal </w:t>
      </w:r>
      <w:r w:rsidR="00032E22" w:rsidRPr="00D958A8">
        <w:rPr>
          <w:rFonts w:ascii="Aparajita" w:hAnsi="Aparajita" w:cs="Aparajita"/>
        </w:rPr>
        <w:t xml:space="preserve">cumulative prevalence of child death </w:t>
      </w:r>
      <w:r w:rsidR="00F4101F" w:rsidRPr="00D958A8">
        <w:rPr>
          <w:rFonts w:ascii="Aparajita" w:hAnsi="Aparajita" w:cs="Aparajita"/>
        </w:rPr>
        <w:t xml:space="preserve">directly using </w:t>
      </w:r>
      <w:r w:rsidR="00C0229B" w:rsidRPr="00D958A8">
        <w:rPr>
          <w:rFonts w:ascii="Aparajita" w:hAnsi="Aparajita" w:cs="Aparajita"/>
        </w:rPr>
        <w:t xml:space="preserve">micro </w:t>
      </w:r>
      <w:r w:rsidR="00F4101F" w:rsidRPr="00D958A8">
        <w:rPr>
          <w:rFonts w:ascii="Aparajita" w:hAnsi="Aparajita" w:cs="Aparajita"/>
        </w:rPr>
        <w:t xml:space="preserve">data from </w:t>
      </w:r>
      <w:r w:rsidR="00E07B84" w:rsidRPr="00D958A8">
        <w:rPr>
          <w:rFonts w:ascii="Aparajita" w:hAnsi="Aparajita" w:cs="Aparajita"/>
        </w:rPr>
        <w:t>nationally representative</w:t>
      </w:r>
      <w:r w:rsidR="00F4101F" w:rsidRPr="00D958A8">
        <w:rPr>
          <w:rFonts w:ascii="Aparajita" w:hAnsi="Aparajita" w:cs="Aparajita"/>
        </w:rPr>
        <w:t xml:space="preserve"> surveys that </w:t>
      </w:r>
      <w:r w:rsidR="00C0229B" w:rsidRPr="00D958A8">
        <w:rPr>
          <w:rFonts w:ascii="Aparajita" w:hAnsi="Aparajita" w:cs="Aparajita"/>
        </w:rPr>
        <w:t xml:space="preserve">collect full </w:t>
      </w:r>
      <w:r w:rsidR="00F4101F" w:rsidRPr="00D958A8">
        <w:rPr>
          <w:rFonts w:ascii="Aparajita" w:hAnsi="Aparajita" w:cs="Aparajita"/>
        </w:rPr>
        <w:t>reproductive histories</w:t>
      </w:r>
      <w:r w:rsidR="00C0229B" w:rsidRPr="00D958A8">
        <w:rPr>
          <w:rFonts w:ascii="Aparajita" w:hAnsi="Aparajita" w:cs="Aparajita"/>
        </w:rPr>
        <w:t xml:space="preserve"> from female respondents</w:t>
      </w:r>
      <w:r w:rsidR="001E2FEC" w:rsidRPr="00D958A8">
        <w:rPr>
          <w:rFonts w:ascii="Aparajita" w:hAnsi="Aparajita" w:cs="Aparajita"/>
        </w:rPr>
        <w:t>.</w:t>
      </w:r>
      <w:r w:rsidR="00C0229B" w:rsidRPr="00D958A8">
        <w:rPr>
          <w:rFonts w:ascii="Aparajita" w:hAnsi="Aparajita" w:cs="Aparajita"/>
        </w:rPr>
        <w:t xml:space="preserve"> Then, to expand the </w:t>
      </w:r>
      <w:r w:rsidR="00D916B3" w:rsidRPr="00D958A8">
        <w:rPr>
          <w:rFonts w:ascii="Aparajita" w:hAnsi="Aparajita" w:cs="Aparajita"/>
        </w:rPr>
        <w:t xml:space="preserve">global </w:t>
      </w:r>
      <w:r w:rsidR="00C0229B" w:rsidRPr="00D958A8">
        <w:rPr>
          <w:rFonts w:ascii="Aparajita" w:hAnsi="Aparajita" w:cs="Aparajita"/>
        </w:rPr>
        <w:t xml:space="preserve">perspective further, we introduce a formal demographic approach </w:t>
      </w:r>
      <w:r w:rsidR="00B773C6" w:rsidRPr="00D958A8">
        <w:rPr>
          <w:rFonts w:ascii="Aparajita" w:hAnsi="Aparajita" w:cs="Aparajita"/>
        </w:rPr>
        <w:t>that</w:t>
      </w:r>
      <w:r w:rsidR="00C0229B" w:rsidRPr="00D958A8">
        <w:rPr>
          <w:rFonts w:ascii="Aparajita" w:hAnsi="Aparajita" w:cs="Aparajita"/>
        </w:rPr>
        <w:t xml:space="preserve"> indirectly estimate</w:t>
      </w:r>
      <w:r w:rsidR="00B773C6" w:rsidRPr="00D958A8">
        <w:rPr>
          <w:rFonts w:ascii="Aparajita" w:hAnsi="Aparajita" w:cs="Aparajita"/>
        </w:rPr>
        <w:t>s</w:t>
      </w:r>
      <w:r w:rsidR="00C0229B" w:rsidRPr="00D958A8">
        <w:rPr>
          <w:rFonts w:ascii="Aparajita" w:hAnsi="Aparajita" w:cs="Aparajita"/>
        </w:rPr>
        <w:t xml:space="preserve"> the prevalence of bereaved mothers in a population. </w:t>
      </w:r>
    </w:p>
    <w:p w14:paraId="42494D5F" w14:textId="605E169A" w:rsidR="001B6047" w:rsidRPr="00D958A8" w:rsidRDefault="00032E22" w:rsidP="00D958A8">
      <w:pPr>
        <w:autoSpaceDE w:val="0"/>
        <w:autoSpaceDN w:val="0"/>
        <w:adjustRightInd w:val="0"/>
        <w:spacing w:line="480" w:lineRule="auto"/>
        <w:ind w:firstLine="720"/>
        <w:rPr>
          <w:rFonts w:ascii="Aparajita" w:hAnsi="Aparajita" w:cs="Aparajita"/>
        </w:rPr>
      </w:pPr>
      <w:r w:rsidRPr="00D958A8">
        <w:rPr>
          <w:rFonts w:ascii="Aparajita" w:hAnsi="Aparajita" w:cs="Aparajita"/>
        </w:rPr>
        <w:lastRenderedPageBreak/>
        <w:t>O</w:t>
      </w:r>
      <w:r w:rsidR="00F4101F" w:rsidRPr="00D958A8">
        <w:rPr>
          <w:rFonts w:ascii="Aparajita" w:hAnsi="Aparajita" w:cs="Aparajita"/>
        </w:rPr>
        <w:t>ur direct estimation strategy make</w:t>
      </w:r>
      <w:r w:rsidRPr="00D958A8">
        <w:rPr>
          <w:rFonts w:ascii="Aparajita" w:hAnsi="Aparajita" w:cs="Aparajita"/>
        </w:rPr>
        <w:t>s</w:t>
      </w:r>
      <w:r w:rsidR="00F4101F" w:rsidRPr="00D958A8">
        <w:rPr>
          <w:rFonts w:ascii="Aparajita" w:hAnsi="Aparajita" w:cs="Aparajita"/>
        </w:rPr>
        <w:t xml:space="preserve"> use of </w:t>
      </w:r>
      <w:commentRangeStart w:id="53"/>
      <w:commentRangeStart w:id="54"/>
      <w:r w:rsidR="003F27DD" w:rsidRPr="00D958A8">
        <w:rPr>
          <w:rFonts w:ascii="Aparajita" w:hAnsi="Aparajita" w:cs="Aparajita"/>
        </w:rPr>
        <w:t xml:space="preserve">three </w:t>
      </w:r>
      <w:commentRangeEnd w:id="53"/>
      <w:r w:rsidR="00C0229B" w:rsidRPr="00D958A8">
        <w:rPr>
          <w:rStyle w:val="CommentReference"/>
          <w:rFonts w:ascii="Aparajita" w:eastAsiaTheme="minorHAnsi" w:hAnsi="Aparajita" w:cs="Aparajita"/>
          <w:sz w:val="24"/>
          <w:szCs w:val="24"/>
        </w:rPr>
        <w:commentReference w:id="53"/>
      </w:r>
      <w:commentRangeEnd w:id="54"/>
      <w:r w:rsidR="00C15F6D" w:rsidRPr="00D958A8">
        <w:rPr>
          <w:rStyle w:val="CommentReference"/>
          <w:rFonts w:ascii="Aparajita" w:eastAsiaTheme="minorHAnsi" w:hAnsi="Aparajita" w:cs="Aparajita"/>
          <w:sz w:val="24"/>
          <w:szCs w:val="24"/>
        </w:rPr>
        <w:commentReference w:id="54"/>
      </w:r>
      <w:r w:rsidR="003F27DD" w:rsidRPr="00D958A8">
        <w:rPr>
          <w:rFonts w:ascii="Aparajita" w:hAnsi="Aparajita" w:cs="Aparajita"/>
        </w:rPr>
        <w:t>data</w:t>
      </w:r>
      <w:r w:rsidR="00096046" w:rsidRPr="00D958A8">
        <w:rPr>
          <w:rFonts w:ascii="Aparajita" w:hAnsi="Aparajita" w:cs="Aparajita"/>
        </w:rPr>
        <w:t xml:space="preserve"> sources. </w:t>
      </w:r>
      <w:r w:rsidR="00404BC4" w:rsidRPr="00D958A8">
        <w:rPr>
          <w:rFonts w:ascii="Aparajita" w:hAnsi="Aparajita" w:cs="Aparajita"/>
        </w:rPr>
        <w:t>For the United States, we make use of the National Survey of Family Growth (NSFG)</w:t>
      </w:r>
      <w:r w:rsidR="00B00A7F" w:rsidRPr="00D958A8">
        <w:rPr>
          <w:rFonts w:ascii="Aparajita" w:hAnsi="Aparajita" w:cs="Aparajita"/>
        </w:rPr>
        <w:t xml:space="preserve"> (2013-17)</w:t>
      </w:r>
      <w:r w:rsidR="00404BC4" w:rsidRPr="00D958A8">
        <w:rPr>
          <w:rFonts w:ascii="Aparajita" w:hAnsi="Aparajita" w:cs="Aparajita"/>
        </w:rPr>
        <w:t>. NSFG collects reproductive history calendars from women ages 15-44 years old</w:t>
      </w:r>
      <w:r w:rsidR="006E099E" w:rsidRPr="00D958A8">
        <w:rPr>
          <w:rFonts w:ascii="Aparajita" w:hAnsi="Aparajita" w:cs="Aparajita"/>
        </w:rPr>
        <w:t xml:space="preserve"> (</w:t>
      </w:r>
      <w:hyperlink r:id="rId10" w:history="1">
        <w:r w:rsidR="006E099E" w:rsidRPr="00D958A8">
          <w:rPr>
            <w:rStyle w:val="Hyperlink"/>
            <w:rFonts w:ascii="Aparajita" w:hAnsi="Aparajita" w:cs="Aparajita"/>
          </w:rPr>
          <w:t>https://www.cdc.gov/nchs/nsfg/index.htm</w:t>
        </w:r>
      </w:hyperlink>
      <w:r w:rsidR="006E099E" w:rsidRPr="00D958A8">
        <w:rPr>
          <w:rStyle w:val="Hyperlink"/>
          <w:rFonts w:ascii="Aparajita" w:hAnsi="Aparajita" w:cs="Aparajita"/>
        </w:rPr>
        <w:t>)</w:t>
      </w:r>
      <w:r w:rsidR="00404BC4" w:rsidRPr="00D958A8">
        <w:rPr>
          <w:rFonts w:ascii="Aparajita" w:hAnsi="Aparajita" w:cs="Aparajita"/>
        </w:rPr>
        <w:t>.</w:t>
      </w:r>
      <w:r w:rsidR="006E099E" w:rsidRPr="00D958A8">
        <w:rPr>
          <w:rFonts w:ascii="Aparajita" w:hAnsi="Aparajita" w:cs="Aparajita"/>
        </w:rPr>
        <w:t xml:space="preserve"> Because the NSFG included women 45 years and older in only one survey round, and because of the small sample for this age group, we rely on the indirect estimates of the mIM, mU5M, and mOM for older mothers. </w:t>
      </w:r>
      <w:r w:rsidR="00B00A7F" w:rsidRPr="00D958A8">
        <w:rPr>
          <w:rFonts w:ascii="Aparajita" w:hAnsi="Aparajita" w:cs="Aparajita"/>
        </w:rPr>
        <w:t xml:space="preserve"> </w:t>
      </w:r>
      <w:r w:rsidR="00477120" w:rsidRPr="00D958A8">
        <w:rPr>
          <w:rFonts w:ascii="Aparajita" w:hAnsi="Aparajita" w:cs="Aparajita"/>
        </w:rPr>
        <w:t xml:space="preserve">For </w:t>
      </w:r>
      <w:r w:rsidR="00160F75" w:rsidRPr="00D958A8">
        <w:rPr>
          <w:rFonts w:ascii="Aparajita" w:hAnsi="Aparajita" w:cs="Aparajita"/>
        </w:rPr>
        <w:t xml:space="preserve">56 </w:t>
      </w:r>
      <w:r w:rsidR="00096046" w:rsidRPr="00D958A8">
        <w:rPr>
          <w:rFonts w:ascii="Aparajita" w:hAnsi="Aparajita" w:cs="Aparajita"/>
        </w:rPr>
        <w:t>countries</w:t>
      </w:r>
      <w:r w:rsidR="00404BC4" w:rsidRPr="00D958A8">
        <w:rPr>
          <w:rFonts w:ascii="Aparajita" w:hAnsi="Aparajita" w:cs="Aparajita"/>
        </w:rPr>
        <w:t xml:space="preserve"> across Africa, Asia, Europe, Latin America and the Caribbean, and Oceania,</w:t>
      </w:r>
      <w:r w:rsidR="00096046" w:rsidRPr="00D958A8">
        <w:rPr>
          <w:rFonts w:ascii="Aparajita" w:hAnsi="Aparajita" w:cs="Aparajita"/>
        </w:rPr>
        <w:t xml:space="preserve"> we leverage</w:t>
      </w:r>
      <w:r w:rsidR="00F4101F" w:rsidRPr="00D958A8">
        <w:rPr>
          <w:rFonts w:ascii="Aparajita" w:hAnsi="Aparajita" w:cs="Aparajita"/>
        </w:rPr>
        <w:t xml:space="preserve"> </w:t>
      </w:r>
      <w:r w:rsidR="001E2FEC" w:rsidRPr="00D958A8">
        <w:rPr>
          <w:rFonts w:ascii="Aparajita" w:hAnsi="Aparajita" w:cs="Aparajita"/>
        </w:rPr>
        <w:t xml:space="preserve">data from the </w:t>
      </w:r>
      <w:r w:rsidR="0045097D" w:rsidRPr="00D958A8">
        <w:rPr>
          <w:rFonts w:ascii="Aparajita" w:hAnsi="Aparajita" w:cs="Aparajita"/>
        </w:rPr>
        <w:t xml:space="preserve">Demographic and Health Surveys </w:t>
      </w:r>
      <w:r w:rsidR="00487A62" w:rsidRPr="00D958A8">
        <w:rPr>
          <w:rFonts w:ascii="Aparajita" w:hAnsi="Aparajita" w:cs="Aparajita"/>
        </w:rPr>
        <w:t>(DHS)</w:t>
      </w:r>
      <w:r w:rsidR="00910540" w:rsidRPr="00D958A8">
        <w:rPr>
          <w:rFonts w:ascii="Aparajita" w:hAnsi="Aparajita" w:cs="Aparajita"/>
        </w:rPr>
        <w:t xml:space="preserve"> </w:t>
      </w:r>
      <w:r w:rsidR="001E2FEC" w:rsidRPr="00D958A8">
        <w:rPr>
          <w:rFonts w:ascii="Aparajita" w:hAnsi="Aparajita" w:cs="Aparajita"/>
        </w:rPr>
        <w:t>program</w:t>
      </w:r>
      <w:r w:rsidR="003F6C30" w:rsidRPr="00D958A8">
        <w:rPr>
          <w:rFonts w:ascii="Aparajita" w:hAnsi="Aparajita" w:cs="Aparajita"/>
        </w:rPr>
        <w:t xml:space="preserve">. DHS </w:t>
      </w:r>
      <w:r w:rsidR="0095037A" w:rsidRPr="00D958A8">
        <w:rPr>
          <w:rFonts w:ascii="Aparajita" w:hAnsi="Aparajita" w:cs="Aparajita"/>
        </w:rPr>
        <w:t>data come from</w:t>
      </w:r>
      <w:r w:rsidR="003F6C30" w:rsidRPr="00D958A8">
        <w:rPr>
          <w:rFonts w:ascii="Aparajita" w:hAnsi="Aparajita" w:cs="Aparajita"/>
        </w:rPr>
        <w:t xml:space="preserve"> household surveys that collect detailed information from various household members, including women ages 15-49</w:t>
      </w:r>
      <w:r w:rsidR="00B00A7F" w:rsidRPr="00D958A8">
        <w:rPr>
          <w:rFonts w:ascii="Aparajita" w:hAnsi="Aparajita" w:cs="Aparajita"/>
        </w:rPr>
        <w:t>, and were collected between 2010 and 2018</w:t>
      </w:r>
      <w:r w:rsidR="001B6047" w:rsidRPr="00D958A8">
        <w:rPr>
          <w:rFonts w:ascii="Aparajita" w:hAnsi="Aparajita" w:cs="Aparajita"/>
        </w:rPr>
        <w:t xml:space="preserve"> (accessible at </w:t>
      </w:r>
      <w:hyperlink r:id="rId11" w:history="1">
        <w:r w:rsidR="001B6047" w:rsidRPr="00D958A8">
          <w:rPr>
            <w:rStyle w:val="Hyperlink"/>
            <w:rFonts w:ascii="Aparajita" w:hAnsi="Aparajita" w:cs="Aparajita"/>
          </w:rPr>
          <w:t>https://dhsprogram.com/</w:t>
        </w:r>
      </w:hyperlink>
      <w:r w:rsidR="001B6047" w:rsidRPr="00D958A8">
        <w:rPr>
          <w:rStyle w:val="Hyperlink"/>
          <w:rFonts w:ascii="Aparajita" w:hAnsi="Aparajita" w:cs="Aparajita"/>
        </w:rPr>
        <w:t>)</w:t>
      </w:r>
      <w:r w:rsidR="003F6C30" w:rsidRPr="00D958A8">
        <w:rPr>
          <w:rFonts w:ascii="Aparajita" w:hAnsi="Aparajita" w:cs="Aparajita"/>
        </w:rPr>
        <w:t xml:space="preserve">. </w:t>
      </w:r>
      <w:r w:rsidR="00404BC4" w:rsidRPr="00D958A8">
        <w:rPr>
          <w:rFonts w:ascii="Aparajita" w:hAnsi="Aparajita" w:cs="Aparajita"/>
        </w:rPr>
        <w:t>Finally, f</w:t>
      </w:r>
      <w:r w:rsidR="00477120" w:rsidRPr="00D958A8">
        <w:rPr>
          <w:rFonts w:ascii="Aparajita" w:hAnsi="Aparajita" w:cs="Aparajita"/>
        </w:rPr>
        <w:t xml:space="preserve">or </w:t>
      </w:r>
      <w:r w:rsidR="00160F75" w:rsidRPr="00D958A8">
        <w:rPr>
          <w:rFonts w:ascii="Aparajita" w:hAnsi="Aparajita" w:cs="Aparajita"/>
        </w:rPr>
        <w:t xml:space="preserve">32 </w:t>
      </w:r>
      <w:r w:rsidR="00B03F77" w:rsidRPr="00D958A8">
        <w:rPr>
          <w:rFonts w:ascii="Aparajita" w:hAnsi="Aparajita" w:cs="Aparajita"/>
        </w:rPr>
        <w:t xml:space="preserve">additional </w:t>
      </w:r>
      <w:r w:rsidR="003F6C30" w:rsidRPr="00D958A8">
        <w:rPr>
          <w:rFonts w:ascii="Aparajita" w:hAnsi="Aparajita" w:cs="Aparajita"/>
        </w:rPr>
        <w:t>countries</w:t>
      </w:r>
      <w:r w:rsidR="00404BC4" w:rsidRPr="00D958A8">
        <w:rPr>
          <w:rFonts w:ascii="Aparajita" w:hAnsi="Aparajita" w:cs="Aparajita"/>
        </w:rPr>
        <w:t xml:space="preserve"> in Africa, Asia, Europe, and Latin America and the Caribbean</w:t>
      </w:r>
      <w:r w:rsidR="00B03F77" w:rsidRPr="00D958A8">
        <w:rPr>
          <w:rFonts w:ascii="Aparajita" w:hAnsi="Aparajita" w:cs="Aparajita"/>
        </w:rPr>
        <w:t xml:space="preserve"> that lack recent DHS data</w:t>
      </w:r>
      <w:r w:rsidR="003F6C30" w:rsidRPr="00D958A8">
        <w:rPr>
          <w:rFonts w:ascii="Aparajita" w:hAnsi="Aparajita" w:cs="Aparajita"/>
        </w:rPr>
        <w:t xml:space="preserve">, </w:t>
      </w:r>
      <w:r w:rsidR="003F27DD" w:rsidRPr="00D958A8">
        <w:rPr>
          <w:rFonts w:ascii="Aparajita" w:hAnsi="Aparajita" w:cs="Aparajita"/>
        </w:rPr>
        <w:t>we</w:t>
      </w:r>
      <w:r w:rsidR="003F6C30" w:rsidRPr="00D958A8">
        <w:rPr>
          <w:rFonts w:ascii="Aparajita" w:hAnsi="Aparajita" w:cs="Aparajita"/>
        </w:rPr>
        <w:t xml:space="preserve"> make use of </w:t>
      </w:r>
      <w:r w:rsidR="00910540" w:rsidRPr="00D958A8">
        <w:rPr>
          <w:rFonts w:ascii="Aparajita" w:hAnsi="Aparajita" w:cs="Aparajita"/>
        </w:rPr>
        <w:t>Multiple Indicator Cluster Surveys</w:t>
      </w:r>
      <w:r w:rsidR="00487A62" w:rsidRPr="00D958A8">
        <w:rPr>
          <w:rFonts w:ascii="Aparajita" w:hAnsi="Aparajita" w:cs="Aparajita"/>
        </w:rPr>
        <w:t xml:space="preserve"> (MICS)</w:t>
      </w:r>
      <w:r w:rsidR="003D3C1C" w:rsidRPr="00D958A8">
        <w:rPr>
          <w:rFonts w:ascii="Aparajita" w:hAnsi="Aparajita" w:cs="Aparajita"/>
        </w:rPr>
        <w:t xml:space="preserve">, which </w:t>
      </w:r>
      <w:r w:rsidR="0095037A" w:rsidRPr="00D958A8">
        <w:rPr>
          <w:rFonts w:ascii="Aparajita" w:hAnsi="Aparajita" w:cs="Aparajita"/>
        </w:rPr>
        <w:t xml:space="preserve">come from </w:t>
      </w:r>
      <w:r w:rsidR="00F4101F" w:rsidRPr="00D958A8">
        <w:rPr>
          <w:rFonts w:ascii="Aparajita" w:hAnsi="Aparajita" w:cs="Aparajita"/>
        </w:rPr>
        <w:t>household survey</w:t>
      </w:r>
      <w:r w:rsidR="0095037A" w:rsidRPr="00D958A8">
        <w:rPr>
          <w:rFonts w:ascii="Aparajita" w:hAnsi="Aparajita" w:cs="Aparajita"/>
        </w:rPr>
        <w:t>s</w:t>
      </w:r>
      <w:r w:rsidR="00B00A7F" w:rsidRPr="00D958A8">
        <w:rPr>
          <w:rFonts w:ascii="Aparajita" w:hAnsi="Aparajita" w:cs="Aparajita"/>
        </w:rPr>
        <w:t xml:space="preserve"> collected between 2010-2018</w:t>
      </w:r>
      <w:r w:rsidR="001B6047" w:rsidRPr="00D958A8">
        <w:rPr>
          <w:rFonts w:ascii="Aparajita" w:hAnsi="Aparajita" w:cs="Aparajita"/>
        </w:rPr>
        <w:t xml:space="preserve"> (accessible at </w:t>
      </w:r>
      <w:hyperlink r:id="rId12" w:history="1">
        <w:r w:rsidR="001B6047" w:rsidRPr="00D958A8">
          <w:rPr>
            <w:rStyle w:val="Hyperlink"/>
            <w:rFonts w:ascii="Aparajita" w:hAnsi="Aparajita" w:cs="Aparajita"/>
          </w:rPr>
          <w:t>https://mics.unicef.org/</w:t>
        </w:r>
      </w:hyperlink>
      <w:r w:rsidR="001B6047" w:rsidRPr="00D958A8">
        <w:rPr>
          <w:rStyle w:val="Hyperlink"/>
          <w:rFonts w:ascii="Aparajita" w:hAnsi="Aparajita" w:cs="Aparajita"/>
        </w:rPr>
        <w:t>)</w:t>
      </w:r>
      <w:r w:rsidR="001B6047" w:rsidRPr="00D958A8">
        <w:rPr>
          <w:rFonts w:ascii="Aparajita" w:hAnsi="Aparajita" w:cs="Aparajita"/>
        </w:rPr>
        <w:t>.</w:t>
      </w:r>
      <w:r w:rsidR="00F4101F" w:rsidRPr="00D958A8">
        <w:rPr>
          <w:rFonts w:ascii="Aparajita" w:hAnsi="Aparajita" w:cs="Aparajita"/>
        </w:rPr>
        <w:t xml:space="preserve">  </w:t>
      </w:r>
      <w:r w:rsidR="00280AAB" w:rsidRPr="00D958A8">
        <w:rPr>
          <w:rFonts w:ascii="Aparajita" w:hAnsi="Aparajita" w:cs="Aparajita"/>
        </w:rPr>
        <w:t>Supplementary Table S1</w:t>
      </w:r>
      <w:r w:rsidR="006853D2" w:rsidRPr="00D958A8">
        <w:rPr>
          <w:rFonts w:ascii="Aparajita" w:hAnsi="Aparajita" w:cs="Aparajita"/>
        </w:rPr>
        <w:t xml:space="preserve"> </w:t>
      </w:r>
      <w:r w:rsidR="00990E7F" w:rsidRPr="00D958A8">
        <w:rPr>
          <w:rFonts w:ascii="Aparajita" w:hAnsi="Aparajita" w:cs="Aparajita"/>
        </w:rPr>
        <w:t xml:space="preserve">lists all </w:t>
      </w:r>
      <w:r w:rsidR="008630F5" w:rsidRPr="00D958A8">
        <w:rPr>
          <w:rFonts w:ascii="Aparajita" w:hAnsi="Aparajita" w:cs="Aparajita"/>
        </w:rPr>
        <w:t xml:space="preserve">countries, data sources, survey years, and sample sizes. </w:t>
      </w:r>
    </w:p>
    <w:p w14:paraId="36DB5984" w14:textId="63CB09C2" w:rsidR="003A397A" w:rsidRPr="00D958A8" w:rsidRDefault="003F6C30" w:rsidP="00D958A8">
      <w:pPr>
        <w:pStyle w:val="FootnoteText"/>
        <w:spacing w:line="480" w:lineRule="auto"/>
        <w:ind w:firstLine="720"/>
        <w:rPr>
          <w:rFonts w:ascii="Aparajita" w:hAnsi="Aparajita" w:cs="Aparajita"/>
          <w:sz w:val="24"/>
          <w:szCs w:val="24"/>
        </w:rPr>
      </w:pPr>
      <w:r w:rsidRPr="00D958A8">
        <w:rPr>
          <w:rFonts w:ascii="Aparajita" w:hAnsi="Aparajita" w:cs="Aparajita"/>
          <w:sz w:val="24"/>
          <w:szCs w:val="24"/>
        </w:rPr>
        <w:t xml:space="preserve">In each survey, </w:t>
      </w:r>
      <w:r w:rsidR="00715507" w:rsidRPr="00D958A8">
        <w:rPr>
          <w:rFonts w:ascii="Aparajita" w:hAnsi="Aparajita" w:cs="Aparajita"/>
          <w:sz w:val="24"/>
          <w:szCs w:val="24"/>
        </w:rPr>
        <w:t xml:space="preserve">we </w:t>
      </w:r>
      <w:r w:rsidR="008224C0" w:rsidRPr="00D958A8">
        <w:rPr>
          <w:rFonts w:ascii="Aparajita" w:hAnsi="Aparajita" w:cs="Aparajita"/>
          <w:sz w:val="24"/>
          <w:szCs w:val="24"/>
        </w:rPr>
        <w:t xml:space="preserve">restrict </w:t>
      </w:r>
      <w:r w:rsidR="008630F5" w:rsidRPr="00D958A8">
        <w:rPr>
          <w:rFonts w:ascii="Aparajita" w:hAnsi="Aparajita" w:cs="Aparajita"/>
          <w:sz w:val="24"/>
          <w:szCs w:val="24"/>
        </w:rPr>
        <w:t xml:space="preserve">the analytic </w:t>
      </w:r>
      <w:r w:rsidR="008224C0" w:rsidRPr="00D958A8">
        <w:rPr>
          <w:rFonts w:ascii="Aparajita" w:hAnsi="Aparajita" w:cs="Aparajita"/>
          <w:sz w:val="24"/>
          <w:szCs w:val="24"/>
        </w:rPr>
        <w:t xml:space="preserve">sample to women who have had at least one </w:t>
      </w:r>
      <w:r w:rsidRPr="00D958A8">
        <w:rPr>
          <w:rFonts w:ascii="Aparajita" w:hAnsi="Aparajita" w:cs="Aparajita"/>
          <w:sz w:val="24"/>
          <w:szCs w:val="24"/>
        </w:rPr>
        <w:t xml:space="preserve">live </w:t>
      </w:r>
      <w:r w:rsidR="008224C0" w:rsidRPr="00D958A8">
        <w:rPr>
          <w:rFonts w:ascii="Aparajita" w:hAnsi="Aparajita" w:cs="Aparajita"/>
          <w:sz w:val="24"/>
          <w:szCs w:val="24"/>
        </w:rPr>
        <w:t>birth</w:t>
      </w:r>
      <w:r w:rsidR="0089289D" w:rsidRPr="00D958A8">
        <w:rPr>
          <w:rFonts w:ascii="Aparajita" w:hAnsi="Aparajita" w:cs="Aparajita"/>
          <w:sz w:val="24"/>
          <w:szCs w:val="24"/>
        </w:rPr>
        <w:t xml:space="preserve"> (i.e., the </w:t>
      </w:r>
      <w:r w:rsidR="001E2FEC" w:rsidRPr="00D958A8">
        <w:rPr>
          <w:rFonts w:ascii="Aparajita" w:hAnsi="Aparajita" w:cs="Aparajita"/>
          <w:sz w:val="24"/>
          <w:szCs w:val="24"/>
        </w:rPr>
        <w:t xml:space="preserve">women </w:t>
      </w:r>
      <w:r w:rsidR="008224C0" w:rsidRPr="00D958A8">
        <w:rPr>
          <w:rFonts w:ascii="Aparajita" w:hAnsi="Aparajita" w:cs="Aparajita"/>
          <w:sz w:val="24"/>
          <w:szCs w:val="24"/>
        </w:rPr>
        <w:t>are at risk of child loss</w:t>
      </w:r>
      <w:r w:rsidR="0089289D" w:rsidRPr="00D958A8">
        <w:rPr>
          <w:rFonts w:ascii="Aparajita" w:hAnsi="Aparajita" w:cs="Aparajita"/>
          <w:sz w:val="24"/>
          <w:szCs w:val="24"/>
        </w:rPr>
        <w:t xml:space="preserve">) and use </w:t>
      </w:r>
      <w:r w:rsidR="00556A5A" w:rsidRPr="00D958A8">
        <w:rPr>
          <w:rFonts w:ascii="Aparajita" w:hAnsi="Aparajita" w:cs="Aparajita"/>
          <w:sz w:val="24"/>
          <w:szCs w:val="24"/>
        </w:rPr>
        <w:t xml:space="preserve">women’s reproductive histories, </w:t>
      </w:r>
      <w:r w:rsidR="00B47336" w:rsidRPr="00D958A8">
        <w:rPr>
          <w:rFonts w:ascii="Aparajita" w:hAnsi="Aparajita" w:cs="Aparajita"/>
          <w:sz w:val="24"/>
          <w:szCs w:val="24"/>
        </w:rPr>
        <w:t xml:space="preserve">specifically </w:t>
      </w:r>
      <w:r w:rsidR="0095037A" w:rsidRPr="00D958A8">
        <w:rPr>
          <w:rFonts w:ascii="Aparajita" w:hAnsi="Aparajita" w:cs="Aparajita"/>
          <w:sz w:val="24"/>
          <w:szCs w:val="24"/>
        </w:rPr>
        <w:t xml:space="preserve">the vital status of each child </w:t>
      </w:r>
      <w:r w:rsidR="003F27DD" w:rsidRPr="00D958A8">
        <w:rPr>
          <w:rFonts w:ascii="Aparajita" w:hAnsi="Aparajita" w:cs="Aparajita"/>
          <w:sz w:val="24"/>
          <w:szCs w:val="24"/>
        </w:rPr>
        <w:t>and</w:t>
      </w:r>
      <w:r w:rsidR="00556A5A" w:rsidRPr="00D958A8">
        <w:rPr>
          <w:rFonts w:ascii="Aparajita" w:hAnsi="Aparajita" w:cs="Aparajita"/>
          <w:sz w:val="24"/>
          <w:szCs w:val="24"/>
        </w:rPr>
        <w:t xml:space="preserve">, </w:t>
      </w:r>
      <w:r w:rsidR="0095037A" w:rsidRPr="00D958A8">
        <w:rPr>
          <w:rFonts w:ascii="Aparajita" w:hAnsi="Aparajita" w:cs="Aparajita"/>
          <w:sz w:val="24"/>
          <w:szCs w:val="24"/>
        </w:rPr>
        <w:t>for those deceased</w:t>
      </w:r>
      <w:r w:rsidR="00556A5A" w:rsidRPr="00D958A8">
        <w:rPr>
          <w:rFonts w:ascii="Aparajita" w:hAnsi="Aparajita" w:cs="Aparajita"/>
          <w:sz w:val="24"/>
          <w:szCs w:val="24"/>
        </w:rPr>
        <w:t xml:space="preserve">, the age at </w:t>
      </w:r>
      <w:r w:rsidR="0095037A" w:rsidRPr="00D958A8">
        <w:rPr>
          <w:rFonts w:ascii="Aparajita" w:hAnsi="Aparajita" w:cs="Aparajita"/>
          <w:sz w:val="24"/>
          <w:szCs w:val="24"/>
        </w:rPr>
        <w:t>death</w:t>
      </w:r>
      <w:r w:rsidR="00556A5A" w:rsidRPr="00D958A8">
        <w:rPr>
          <w:rFonts w:ascii="Aparajita" w:hAnsi="Aparajita" w:cs="Aparajita"/>
          <w:sz w:val="24"/>
          <w:szCs w:val="24"/>
        </w:rPr>
        <w:t xml:space="preserve">, </w:t>
      </w:r>
      <w:r w:rsidR="00B47336" w:rsidRPr="00D958A8">
        <w:rPr>
          <w:rFonts w:ascii="Aparajita" w:hAnsi="Aparajita" w:cs="Aparajita"/>
          <w:sz w:val="24"/>
          <w:szCs w:val="24"/>
        </w:rPr>
        <w:t xml:space="preserve">to </w:t>
      </w:r>
      <w:r w:rsidR="00556A5A" w:rsidRPr="00D958A8">
        <w:rPr>
          <w:rFonts w:ascii="Aparajita" w:hAnsi="Aparajita" w:cs="Aparajita"/>
          <w:sz w:val="24"/>
          <w:szCs w:val="24"/>
        </w:rPr>
        <w:t>calculate the mIM, mU5M, and mOM.</w:t>
      </w:r>
      <w:r w:rsidR="001B6047" w:rsidRPr="00D958A8">
        <w:rPr>
          <w:rFonts w:ascii="Aparajita" w:hAnsi="Aparajita" w:cs="Aparajita"/>
          <w:sz w:val="24"/>
          <w:szCs w:val="24"/>
        </w:rPr>
        <w:t xml:space="preserve"> Given data constraints, we cannot include women bereaved by the loss of a fetus or a stillbirth. </w:t>
      </w:r>
      <w:r w:rsidR="001E2FEC" w:rsidRPr="00D958A8">
        <w:rPr>
          <w:rFonts w:ascii="Aparajita" w:hAnsi="Aparajita" w:cs="Aparajita"/>
          <w:sz w:val="24"/>
          <w:szCs w:val="24"/>
        </w:rPr>
        <w:t xml:space="preserve">To estimate </w:t>
      </w:r>
      <w:r w:rsidR="00A20AA5" w:rsidRPr="00D958A8">
        <w:rPr>
          <w:rFonts w:ascii="Aparajita" w:hAnsi="Aparajita" w:cs="Aparajita"/>
          <w:sz w:val="24"/>
          <w:szCs w:val="24"/>
        </w:rPr>
        <w:t xml:space="preserve">the mIM, </w:t>
      </w:r>
      <w:r w:rsidR="00B47336" w:rsidRPr="00D958A8">
        <w:rPr>
          <w:rFonts w:ascii="Aparajita" w:hAnsi="Aparajita" w:cs="Aparajita"/>
          <w:color w:val="000000"/>
          <w:sz w:val="24"/>
          <w:szCs w:val="24"/>
        </w:rPr>
        <w:t>w</w:t>
      </w:r>
      <w:r w:rsidR="00D77923" w:rsidRPr="00D958A8">
        <w:rPr>
          <w:rFonts w:ascii="Aparajita" w:hAnsi="Aparajita" w:cs="Aparajita"/>
          <w:color w:val="000000"/>
          <w:sz w:val="24"/>
          <w:szCs w:val="24"/>
        </w:rPr>
        <w:t xml:space="preserve">e sum the number of mothers who had a child die before age </w:t>
      </w:r>
      <w:r w:rsidR="00C40A8A" w:rsidRPr="00D958A8">
        <w:rPr>
          <w:rFonts w:ascii="Aparajita" w:hAnsi="Aparajita" w:cs="Aparajita"/>
          <w:color w:val="000000"/>
          <w:sz w:val="24"/>
          <w:szCs w:val="24"/>
        </w:rPr>
        <w:t>one</w:t>
      </w:r>
      <w:r w:rsidR="00D77923" w:rsidRPr="00D958A8">
        <w:rPr>
          <w:rFonts w:ascii="Aparajita" w:hAnsi="Aparajita" w:cs="Aparajita"/>
          <w:color w:val="000000"/>
          <w:sz w:val="24"/>
          <w:szCs w:val="24"/>
        </w:rPr>
        <w:t xml:space="preserve"> among those who ever had a live birth and express this per 1000 mothers. </w:t>
      </w:r>
      <w:r w:rsidR="00B03F77" w:rsidRPr="00D958A8">
        <w:rPr>
          <w:rFonts w:ascii="Aparajita" w:hAnsi="Aparajita" w:cs="Aparajita"/>
          <w:color w:val="000000"/>
          <w:sz w:val="24"/>
          <w:szCs w:val="24"/>
        </w:rPr>
        <w:t>T</w:t>
      </w:r>
      <w:r w:rsidR="00D77923" w:rsidRPr="00D958A8">
        <w:rPr>
          <w:rFonts w:ascii="Aparajita" w:hAnsi="Aparajita" w:cs="Aparajita"/>
          <w:color w:val="000000"/>
          <w:sz w:val="24"/>
          <w:szCs w:val="24"/>
        </w:rPr>
        <w:t xml:space="preserve">o estimate the mU5M, we </w:t>
      </w:r>
      <w:r w:rsidR="00D916B3" w:rsidRPr="00D958A8">
        <w:rPr>
          <w:rFonts w:ascii="Aparajita" w:hAnsi="Aparajita" w:cs="Aparajita"/>
          <w:color w:val="000000"/>
          <w:sz w:val="24"/>
          <w:szCs w:val="24"/>
        </w:rPr>
        <w:t xml:space="preserve">do </w:t>
      </w:r>
      <w:r w:rsidR="00B03F77" w:rsidRPr="00D958A8">
        <w:rPr>
          <w:rFonts w:ascii="Aparajita" w:hAnsi="Aparajita" w:cs="Aparajita"/>
          <w:color w:val="000000"/>
          <w:sz w:val="24"/>
          <w:szCs w:val="24"/>
        </w:rPr>
        <w:t xml:space="preserve">the same </w:t>
      </w:r>
      <w:r w:rsidR="00B47336" w:rsidRPr="00D958A8">
        <w:rPr>
          <w:rFonts w:ascii="Aparajita" w:hAnsi="Aparajita" w:cs="Aparajita"/>
          <w:color w:val="000000"/>
          <w:sz w:val="24"/>
          <w:szCs w:val="24"/>
        </w:rPr>
        <w:t xml:space="preserve">for </w:t>
      </w:r>
      <w:r w:rsidR="00B03F77" w:rsidRPr="00D958A8">
        <w:rPr>
          <w:rFonts w:ascii="Aparajita" w:hAnsi="Aparajita" w:cs="Aparajita"/>
          <w:color w:val="000000"/>
          <w:sz w:val="24"/>
          <w:szCs w:val="24"/>
        </w:rPr>
        <w:t xml:space="preserve">mothers who ever had a </w:t>
      </w:r>
      <w:r w:rsidR="00D77923" w:rsidRPr="00D958A8">
        <w:rPr>
          <w:rFonts w:ascii="Aparajita" w:hAnsi="Aparajita" w:cs="Aparajita"/>
          <w:color w:val="000000"/>
          <w:sz w:val="24"/>
          <w:szCs w:val="24"/>
        </w:rPr>
        <w:t xml:space="preserve">child die before reaching age </w:t>
      </w:r>
      <w:r w:rsidR="00C40A8A" w:rsidRPr="00D958A8">
        <w:rPr>
          <w:rFonts w:ascii="Aparajita" w:hAnsi="Aparajita" w:cs="Aparajita"/>
          <w:color w:val="000000"/>
          <w:sz w:val="24"/>
          <w:szCs w:val="24"/>
        </w:rPr>
        <w:t>five</w:t>
      </w:r>
      <w:r w:rsidR="00D77923" w:rsidRPr="00D958A8">
        <w:rPr>
          <w:rFonts w:ascii="Aparajita" w:hAnsi="Aparajita" w:cs="Aparajita"/>
          <w:color w:val="000000"/>
          <w:sz w:val="24"/>
          <w:szCs w:val="24"/>
        </w:rPr>
        <w:t xml:space="preserve">. </w:t>
      </w:r>
      <w:r w:rsidR="006D57CB" w:rsidRPr="00D958A8">
        <w:rPr>
          <w:rFonts w:ascii="Aparajita" w:hAnsi="Aparajita" w:cs="Aparajita"/>
          <w:color w:val="000000"/>
          <w:sz w:val="24"/>
          <w:szCs w:val="24"/>
        </w:rPr>
        <w:t>T</w:t>
      </w:r>
      <w:r w:rsidR="00594BC9" w:rsidRPr="00D958A8">
        <w:rPr>
          <w:rFonts w:ascii="Aparajita" w:hAnsi="Aparajita" w:cs="Aparajita"/>
          <w:sz w:val="24"/>
          <w:szCs w:val="24"/>
        </w:rPr>
        <w:t>he mOM indexes</w:t>
      </w:r>
      <w:r w:rsidR="00D77923" w:rsidRPr="00D958A8">
        <w:rPr>
          <w:rFonts w:ascii="Aparajita" w:hAnsi="Aparajita" w:cs="Aparajita"/>
          <w:sz w:val="24"/>
          <w:szCs w:val="24"/>
        </w:rPr>
        <w:t xml:space="preserve"> the </w:t>
      </w:r>
      <w:r w:rsidR="00B47336" w:rsidRPr="00D958A8">
        <w:rPr>
          <w:rFonts w:ascii="Aparajita" w:hAnsi="Aparajita" w:cs="Aparajita"/>
          <w:sz w:val="24"/>
          <w:szCs w:val="24"/>
        </w:rPr>
        <w:t xml:space="preserve">collective </w:t>
      </w:r>
      <w:r w:rsidR="00D77923" w:rsidRPr="00D958A8">
        <w:rPr>
          <w:rFonts w:ascii="Aparajita" w:hAnsi="Aparajita" w:cs="Aparajita"/>
          <w:sz w:val="24"/>
          <w:szCs w:val="24"/>
        </w:rPr>
        <w:t>experience</w:t>
      </w:r>
      <w:r w:rsidR="00B47336" w:rsidRPr="00D958A8">
        <w:rPr>
          <w:rFonts w:ascii="Aparajita" w:hAnsi="Aparajita" w:cs="Aparajita"/>
          <w:sz w:val="24"/>
          <w:szCs w:val="24"/>
        </w:rPr>
        <w:t xml:space="preserve"> of</w:t>
      </w:r>
      <w:r w:rsidR="00D77923" w:rsidRPr="00D958A8">
        <w:rPr>
          <w:rFonts w:ascii="Aparajita" w:hAnsi="Aparajita" w:cs="Aparajita"/>
          <w:sz w:val="24"/>
          <w:szCs w:val="24"/>
        </w:rPr>
        <w:t xml:space="preserve"> a child death, regardless of th</w:t>
      </w:r>
      <w:r w:rsidR="002A009B" w:rsidRPr="00D958A8">
        <w:rPr>
          <w:rFonts w:ascii="Aparajita" w:hAnsi="Aparajita" w:cs="Aparajita"/>
          <w:sz w:val="24"/>
          <w:szCs w:val="24"/>
        </w:rPr>
        <w:t>at</w:t>
      </w:r>
      <w:r w:rsidR="00D77923" w:rsidRPr="00D958A8">
        <w:rPr>
          <w:rFonts w:ascii="Aparajita" w:hAnsi="Aparajita" w:cs="Aparajita"/>
          <w:sz w:val="24"/>
          <w:szCs w:val="24"/>
        </w:rPr>
        <w:t xml:space="preserve"> child’s age.</w:t>
      </w:r>
      <w:r w:rsidR="001B6047" w:rsidRPr="00D958A8">
        <w:rPr>
          <w:rFonts w:ascii="Aparajita" w:hAnsi="Aparajita" w:cs="Aparajita"/>
          <w:sz w:val="24"/>
          <w:szCs w:val="24"/>
        </w:rPr>
        <w:t xml:space="preserve"> More than 95% of women in our survey estimates had their first child at age 14 or older; because our oldest respondents are 49 years old, children on which women were reporting could be no more than 35 years old. Thus, these estimates pertain to children who died between infancy and young adulthood. </w:t>
      </w:r>
      <w:r w:rsidR="008630F5" w:rsidRPr="00D958A8">
        <w:rPr>
          <w:rFonts w:ascii="Aparajita" w:hAnsi="Aparajita" w:cs="Aparajita"/>
          <w:sz w:val="24"/>
          <w:szCs w:val="24"/>
        </w:rPr>
        <w:t>Due to censoring</w:t>
      </w:r>
      <w:r w:rsidR="006B754D" w:rsidRPr="00D958A8">
        <w:rPr>
          <w:rFonts w:ascii="Aparajita" w:hAnsi="Aparajita" w:cs="Aparajita"/>
          <w:sz w:val="24"/>
          <w:szCs w:val="24"/>
        </w:rPr>
        <w:t xml:space="preserve">, </w:t>
      </w:r>
      <w:r w:rsidR="008630F5" w:rsidRPr="00D958A8">
        <w:rPr>
          <w:rFonts w:ascii="Aparajita" w:hAnsi="Aparajita" w:cs="Aparajita"/>
          <w:sz w:val="24"/>
          <w:szCs w:val="24"/>
        </w:rPr>
        <w:t xml:space="preserve">we </w:t>
      </w:r>
      <w:r w:rsidR="00D77923" w:rsidRPr="00D958A8">
        <w:rPr>
          <w:rFonts w:ascii="Aparajita" w:hAnsi="Aparajita" w:cs="Aparajita"/>
          <w:sz w:val="24"/>
          <w:szCs w:val="24"/>
        </w:rPr>
        <w:t>calculate the mOM for 45- to 49-year-old mothers</w:t>
      </w:r>
      <w:r w:rsidRPr="00D958A8">
        <w:rPr>
          <w:rFonts w:ascii="Aparajita" w:hAnsi="Aparajita" w:cs="Aparajita"/>
          <w:sz w:val="24"/>
          <w:szCs w:val="24"/>
        </w:rPr>
        <w:t xml:space="preserve"> </w:t>
      </w:r>
      <w:r w:rsidR="003F27DD" w:rsidRPr="00D958A8">
        <w:rPr>
          <w:rFonts w:ascii="Aparajita" w:hAnsi="Aparajita" w:cs="Aparajita"/>
          <w:sz w:val="24"/>
          <w:szCs w:val="24"/>
        </w:rPr>
        <w:t>only</w:t>
      </w:r>
      <w:r w:rsidR="00D77923" w:rsidRPr="00D958A8">
        <w:rPr>
          <w:rFonts w:ascii="Aparajita" w:hAnsi="Aparajita" w:cs="Aparajita"/>
          <w:sz w:val="24"/>
          <w:szCs w:val="24"/>
        </w:rPr>
        <w:t xml:space="preserve">. </w:t>
      </w:r>
    </w:p>
    <w:p w14:paraId="4E20B48D" w14:textId="4CE943DD" w:rsidR="0089289D" w:rsidRPr="00D958A8" w:rsidRDefault="00F938EA" w:rsidP="00485D7B">
      <w:pPr>
        <w:autoSpaceDE w:val="0"/>
        <w:autoSpaceDN w:val="0"/>
        <w:adjustRightInd w:val="0"/>
        <w:spacing w:line="480" w:lineRule="auto"/>
        <w:ind w:firstLine="720"/>
        <w:rPr>
          <w:rFonts w:ascii="Aparajita" w:hAnsi="Aparajita" w:cs="Aparajita"/>
        </w:rPr>
      </w:pPr>
      <w:r w:rsidRPr="00D958A8">
        <w:rPr>
          <w:rFonts w:ascii="Aparajita" w:hAnsi="Aparajita" w:cs="Aparajita"/>
        </w:rPr>
        <w:t>N</w:t>
      </w:r>
      <w:r w:rsidR="006B754D" w:rsidRPr="00D958A8">
        <w:rPr>
          <w:rFonts w:ascii="Aparajita" w:hAnsi="Aparajita" w:cs="Aparajita"/>
        </w:rPr>
        <w:t xml:space="preserve">ot all countries </w:t>
      </w:r>
      <w:r w:rsidR="00B47336" w:rsidRPr="00D958A8">
        <w:rPr>
          <w:rFonts w:ascii="Aparajita" w:hAnsi="Aparajita" w:cs="Aparajita"/>
        </w:rPr>
        <w:t xml:space="preserve">regularly collect </w:t>
      </w:r>
      <w:r w:rsidR="00054BFC" w:rsidRPr="00D958A8">
        <w:rPr>
          <w:rFonts w:ascii="Aparajita" w:hAnsi="Aparajita" w:cs="Aparajita"/>
        </w:rPr>
        <w:t>publicly-available</w:t>
      </w:r>
      <w:r w:rsidR="006B754D" w:rsidRPr="00D958A8">
        <w:rPr>
          <w:rFonts w:ascii="Aparajita" w:hAnsi="Aparajita" w:cs="Aparajita"/>
        </w:rPr>
        <w:t xml:space="preserve"> surveys </w:t>
      </w:r>
      <w:r w:rsidR="00B7281F" w:rsidRPr="00D958A8">
        <w:rPr>
          <w:rFonts w:ascii="Aparajita" w:hAnsi="Aparajita" w:cs="Aparajita"/>
        </w:rPr>
        <w:t xml:space="preserve">with </w:t>
      </w:r>
      <w:r w:rsidR="00B47336" w:rsidRPr="00D958A8">
        <w:rPr>
          <w:rFonts w:ascii="Aparajita" w:hAnsi="Aparajita" w:cs="Aparajita"/>
        </w:rPr>
        <w:t xml:space="preserve">detailed </w:t>
      </w:r>
      <w:r w:rsidR="00B7281F" w:rsidRPr="00D958A8">
        <w:rPr>
          <w:rFonts w:ascii="Aparajita" w:hAnsi="Aparajita" w:cs="Aparajita"/>
        </w:rPr>
        <w:t xml:space="preserve">reproductive </w:t>
      </w:r>
      <w:r w:rsidR="00B47336" w:rsidRPr="00D958A8">
        <w:rPr>
          <w:rFonts w:ascii="Aparajita" w:hAnsi="Aparajita" w:cs="Aparajita"/>
        </w:rPr>
        <w:t>histories</w:t>
      </w:r>
      <w:r w:rsidR="00B7281F" w:rsidRPr="00D958A8">
        <w:rPr>
          <w:rFonts w:ascii="Aparajita" w:hAnsi="Aparajita" w:cs="Aparajita"/>
        </w:rPr>
        <w:t>; th</w:t>
      </w:r>
      <w:r w:rsidR="00B47336" w:rsidRPr="00D958A8">
        <w:rPr>
          <w:rFonts w:ascii="Aparajita" w:hAnsi="Aparajita" w:cs="Aparajita"/>
        </w:rPr>
        <w:t>e indirect</w:t>
      </w:r>
      <w:r w:rsidR="00B7281F" w:rsidRPr="00D958A8">
        <w:rPr>
          <w:rFonts w:ascii="Aparajita" w:hAnsi="Aparajita" w:cs="Aparajita"/>
        </w:rPr>
        <w:t xml:space="preserve"> approach allows us to estimate the prevalence of bereaved mothers </w:t>
      </w:r>
      <w:r w:rsidR="00B47336" w:rsidRPr="00D958A8">
        <w:rPr>
          <w:rFonts w:ascii="Aparajita" w:hAnsi="Aparajita" w:cs="Aparajita"/>
        </w:rPr>
        <w:t>from</w:t>
      </w:r>
      <w:r w:rsidR="00B7281F" w:rsidRPr="00D958A8">
        <w:rPr>
          <w:rFonts w:ascii="Aparajita" w:hAnsi="Aparajita" w:cs="Aparajita"/>
        </w:rPr>
        <w:t xml:space="preserve"> publicly-available demographic data from the </w:t>
      </w:r>
      <w:r w:rsidR="00B7281F" w:rsidRPr="00D958A8">
        <w:rPr>
          <w:rFonts w:ascii="Aparajita" w:hAnsi="Aparajita" w:cs="Aparajita"/>
        </w:rPr>
        <w:lastRenderedPageBreak/>
        <w:t>United Nations World Population Prospects</w:t>
      </w:r>
      <w:r w:rsidR="001B6047" w:rsidRPr="00D958A8">
        <w:rPr>
          <w:rFonts w:ascii="Aparajita" w:hAnsi="Aparajita" w:cs="Aparajita"/>
        </w:rPr>
        <w:t xml:space="preserve"> </w:t>
      </w:r>
      <w:ins w:id="55" w:author="MPIDR_D\alburezgutierrez" w:date="2020-09-26T17:41:00Z">
        <w:r w:rsidR="00497126">
          <w:rPr>
            <w:rFonts w:ascii="Aparajita" w:hAnsi="Aparajita" w:cs="Aparajita"/>
          </w:rPr>
          <w:t>(</w:t>
        </w:r>
      </w:ins>
      <w:ins w:id="56" w:author="MPIDR_D\alburezgutierrez" w:date="2020-09-26T17:44:00Z">
        <w:r w:rsidR="00526D84">
          <w:rPr>
            <w:rFonts w:ascii="Aparajita" w:hAnsi="Aparajita" w:cs="Aparajita"/>
          </w:rPr>
          <w:t xml:space="preserve">UNWPP, </w:t>
        </w:r>
      </w:ins>
      <w:ins w:id="57" w:author="MPIDR_D\alburezgutierrez" w:date="2020-09-26T17:41:00Z">
        <w:r w:rsidR="00497126">
          <w:rPr>
            <w:rFonts w:ascii="Aparajita" w:hAnsi="Aparajita" w:cs="Aparajita"/>
          </w:rPr>
          <w:t xml:space="preserve">estimates from </w:t>
        </w:r>
      </w:ins>
      <w:ins w:id="58" w:author="MPIDR_D\alburezgutierrez" w:date="2020-09-26T17:42:00Z">
        <w:r w:rsidR="007E44B2">
          <w:rPr>
            <w:rFonts w:ascii="Aparajita" w:hAnsi="Aparajita" w:cs="Aparajita"/>
          </w:rPr>
          <w:t xml:space="preserve">the </w:t>
        </w:r>
      </w:ins>
      <w:ins w:id="59" w:author="MPIDR_D\alburezgutierrez" w:date="2020-09-26T17:41:00Z">
        <w:r w:rsidR="00497126">
          <w:rPr>
            <w:rFonts w:ascii="Aparajita" w:hAnsi="Aparajita" w:cs="Aparajita"/>
          </w:rPr>
          <w:t xml:space="preserve">1950-2020 </w:t>
        </w:r>
      </w:ins>
      <w:ins w:id="60" w:author="MPIDR_D\alburezgutierrez" w:date="2020-09-26T17:42:00Z">
        <w:r w:rsidR="007E44B2">
          <w:rPr>
            <w:rFonts w:ascii="Aparajita" w:hAnsi="Aparajita" w:cs="Aparajita"/>
          </w:rPr>
          <w:t xml:space="preserve">period </w:t>
        </w:r>
      </w:ins>
      <w:ins w:id="61" w:author="MPIDR_D\alburezgutierrez" w:date="2020-09-26T17:41:00Z">
        <w:r w:rsidR="00497126">
          <w:rPr>
            <w:rFonts w:ascii="Aparajita" w:hAnsi="Aparajita" w:cs="Aparajita"/>
          </w:rPr>
          <w:t xml:space="preserve">and projections, medium scenario, for 2020-2100) </w:t>
        </w:r>
      </w:ins>
      <w:r w:rsidR="001B6047" w:rsidRPr="00D958A8">
        <w:rPr>
          <w:rFonts w:ascii="Aparajita" w:hAnsi="Aparajita" w:cs="Aparajita"/>
        </w:rPr>
        <w:t>(</w:t>
      </w:r>
      <w:hyperlink r:id="rId13" w:history="1">
        <w:r w:rsidR="001B6047" w:rsidRPr="00D958A8">
          <w:rPr>
            <w:rStyle w:val="Hyperlink"/>
            <w:rFonts w:ascii="Aparajita" w:hAnsi="Aparajita" w:cs="Aparajita"/>
          </w:rPr>
          <w:t>https://population.un.org/wpp/</w:t>
        </w:r>
      </w:hyperlink>
      <w:r w:rsidR="001B6047" w:rsidRPr="00D958A8">
        <w:rPr>
          <w:rFonts w:ascii="Aparajita" w:hAnsi="Aparajita" w:cs="Aparajita"/>
        </w:rPr>
        <w:t>)</w:t>
      </w:r>
      <w:r w:rsidR="00B7281F" w:rsidRPr="00D958A8">
        <w:rPr>
          <w:rFonts w:ascii="Aparajita" w:hAnsi="Aparajita" w:cs="Aparajita"/>
        </w:rPr>
        <w:t xml:space="preserve">. </w:t>
      </w:r>
      <w:r w:rsidR="00477CBF" w:rsidRPr="00D958A8">
        <w:rPr>
          <w:rFonts w:ascii="Aparajita" w:hAnsi="Aparajita" w:cs="Aparajita"/>
        </w:rPr>
        <w:t>Our indirect</w:t>
      </w:r>
      <w:r w:rsidR="00D916B3" w:rsidRPr="00D958A8">
        <w:rPr>
          <w:rFonts w:ascii="Aparajita" w:hAnsi="Aparajita" w:cs="Aparajita"/>
        </w:rPr>
        <w:t>,</w:t>
      </w:r>
      <w:r w:rsidR="00477CBF" w:rsidRPr="00D958A8">
        <w:rPr>
          <w:rFonts w:ascii="Aparajita" w:hAnsi="Aparajita" w:cs="Aparajita"/>
        </w:rPr>
        <w:t xml:space="preserve"> </w:t>
      </w:r>
      <w:r w:rsidR="00D058F1" w:rsidRPr="00D958A8">
        <w:rPr>
          <w:rFonts w:ascii="Aparajita" w:hAnsi="Aparajita" w:cs="Aparajita"/>
        </w:rPr>
        <w:t xml:space="preserve">kin-cohort method </w:t>
      </w:r>
      <w:r w:rsidR="001E31D9" w:rsidRPr="00D958A8">
        <w:rPr>
          <w:rFonts w:ascii="Aparajita" w:hAnsi="Aparajita" w:cs="Aparajita"/>
        </w:rPr>
        <w:t>exten</w:t>
      </w:r>
      <w:r w:rsidR="00D916B3" w:rsidRPr="00D958A8">
        <w:rPr>
          <w:rFonts w:ascii="Aparajita" w:hAnsi="Aparajita" w:cs="Aparajita"/>
        </w:rPr>
        <w:t xml:space="preserve">ds </w:t>
      </w:r>
      <w:r w:rsidR="001E31D9" w:rsidRPr="00D958A8">
        <w:rPr>
          <w:rFonts w:ascii="Aparajita" w:hAnsi="Aparajita" w:cs="Aparajita"/>
        </w:rPr>
        <w:t>the Goodman-Keyfitz-Pullum kinship equations</w:t>
      </w:r>
      <w:ins w:id="62" w:author="MPIDR_D\alburezgutierrez" w:date="2020-09-26T17:40:00Z">
        <w:r w:rsidR="00485D7B" w:rsidRPr="00485D7B">
          <w:rPr>
            <w:rFonts w:ascii="Aparajita" w:hAnsi="Aparajita" w:cs="Aparajita"/>
          </w:rPr>
          <w:t xml:space="preserve"> </w:t>
        </w:r>
        <w:r w:rsidR="00485D7B" w:rsidRPr="00D958A8">
          <w:rPr>
            <w:rFonts w:ascii="Aparajita" w:hAnsi="Aparajita" w:cs="Aparajita"/>
          </w:rPr>
          <w:t>from mathematical demography</w:t>
        </w:r>
      </w:ins>
      <w:del w:id="63" w:author="MPIDR_D\alburezgutierrez" w:date="2020-09-26T17:40:00Z">
        <w:r w:rsidR="00D916B3" w:rsidRPr="00D958A8" w:rsidDel="00485D7B">
          <w:rPr>
            <w:rFonts w:ascii="Aparajita" w:hAnsi="Aparajita" w:cs="Aparajita"/>
          </w:rPr>
          <w:delText>;</w:delText>
        </w:r>
      </w:del>
      <w:r w:rsidR="001E31D9" w:rsidRPr="00D958A8">
        <w:rPr>
          <w:rFonts w:ascii="Aparajita" w:hAnsi="Aparajita" w:cs="Aparajita"/>
        </w:rPr>
        <w:fldChar w:fldCharType="begin"/>
      </w:r>
      <w:r w:rsidR="001E31D9" w:rsidRPr="00D958A8">
        <w:rPr>
          <w:rFonts w:ascii="Aparajita" w:hAnsi="Aparajita" w:cs="Aparajita"/>
        </w:rPr>
        <w:instrText xml:space="preserve"> ADDIN ZOTERO_ITEM CSL_CITATION {"citationID":"9cCLoUvu","properties":{"formattedCitation":"\\super 15\\nosupersub{}","plainCitation":"15","noteIndex":0},"citationItems":[{"id":"765vahno/fmLNgVw2","uris":["http://zotero.org/groups/2241996/items/XN4XUQU2"],"uri":["http://zotero.org/groups/2241996/items/XN4XUQU2"],"itemData":{"id":"GWffJRDL/XgGP0f4R","type":"book","title":"Applied mathematical demography","publisher":"Springer","publisher-place":"New York","source":"Open WorldCat","event-place":"New York","abstract":"What follows is a new edition of the second in a series of three books providing an account of the mathematical development of demography. The first, Introduction to the Mathematics of Population (Addison-Wesley, 1968), gave the mathematical background. The second, the original of the present volume, was concerned with demography itself. The third in the sequence, Mathematics Through Problems (with John Beekman; Springer Verlag, 1982), supplemented the first two with an ordered sequence of problems and answers. Readers interested in the mathematics may consult the earlier book, republished with revisions by Addison-Wesley in 1977 and still in print. There is no overlap in subject matter between Applied Mathematical Demography and the Introduction to the Mathematics of Population. Three new chapters have been added, dealing with matters that have come recently into the demographic limelight: multi-state calculations, family demogra phy, and heterogeneity. vii PREFACE This book is concerned with commonsense questions about, for instance, the effect of a lowered death rate on the proportion of old people or the effect of abortions on the birth rate. The answers that it reaches are not always commonsense, and we will meet instances in which intuition has to be adjusted to accord with what the mathematics shows to be the case.","URL":"http://public.eblib.com/choice/publicfullrecord.aspx?p=3084208","ISBN":"978-1-4757-1879-9","note":"OCLC: 610135904","language":"English","author":[{"family":"Keyfitz","given":"Nathan"}],"issued":{"date-parts":[["1985"]]},"accessed":{"date-parts":[["2019",4,5]]}}}],"schema":"https://github.com/citation-style-language/schema/raw/master/csl-citation.json"} </w:instrText>
      </w:r>
      <w:r w:rsidR="001E31D9" w:rsidRPr="00D958A8">
        <w:rPr>
          <w:rFonts w:ascii="Aparajita" w:hAnsi="Aparajita" w:cs="Aparajita"/>
        </w:rPr>
        <w:fldChar w:fldCharType="separate"/>
      </w:r>
      <w:r w:rsidR="001E31D9" w:rsidRPr="00D958A8">
        <w:rPr>
          <w:rFonts w:ascii="Aparajita" w:hAnsi="Aparajita" w:cs="Aparajita"/>
          <w:vertAlign w:val="superscript"/>
        </w:rPr>
        <w:t>15</w:t>
      </w:r>
      <w:r w:rsidR="001E31D9" w:rsidRPr="00D958A8">
        <w:rPr>
          <w:rFonts w:ascii="Aparajita" w:hAnsi="Aparajita" w:cs="Aparajita"/>
        </w:rPr>
        <w:fldChar w:fldCharType="end"/>
      </w:r>
      <w:r w:rsidR="00845001" w:rsidRPr="00D958A8">
        <w:rPr>
          <w:rFonts w:ascii="Aparajita" w:hAnsi="Aparajita" w:cs="Aparajita"/>
        </w:rPr>
        <w:t xml:space="preserve"> </w:t>
      </w:r>
      <w:ins w:id="64" w:author="MPIDR_D\alburezgutierrez" w:date="2020-09-26T17:39:00Z">
        <w:r w:rsidR="00485D7B">
          <w:rPr>
            <w:rFonts w:ascii="Aparajita" w:hAnsi="Aparajita" w:cs="Aparajita"/>
          </w:rPr>
          <w:t xml:space="preserve">to non-stable populations </w:t>
        </w:r>
      </w:ins>
      <w:ins w:id="65" w:author="MPIDR_D\alburezgutierrez" w:date="2020-09-26T17:40:00Z">
        <w:r w:rsidR="00485D7B">
          <w:rPr>
            <w:rFonts w:ascii="Aparajita" w:hAnsi="Aparajita" w:cs="Aparajita"/>
          </w:rPr>
          <w:t xml:space="preserve">with changing demographic rates and combines them </w:t>
        </w:r>
      </w:ins>
      <w:del w:id="66" w:author="MPIDR_D\alburezgutierrez" w:date="2020-09-26T17:40:00Z">
        <w:r w:rsidR="00B47336" w:rsidRPr="00D958A8" w:rsidDel="00485D7B">
          <w:rPr>
            <w:rFonts w:ascii="Aparajita" w:hAnsi="Aparajita" w:cs="Aparajita"/>
          </w:rPr>
          <w:delText>w</w:delText>
        </w:r>
        <w:r w:rsidR="00D916B3" w:rsidRPr="00D958A8" w:rsidDel="00485D7B">
          <w:rPr>
            <w:rFonts w:ascii="Aparajita" w:hAnsi="Aparajita" w:cs="Aparajita"/>
          </w:rPr>
          <w:delText>e</w:delText>
        </w:r>
        <w:r w:rsidR="00B47336" w:rsidRPr="00D958A8" w:rsidDel="00485D7B">
          <w:rPr>
            <w:rFonts w:ascii="Aparajita" w:hAnsi="Aparajita" w:cs="Aparajita"/>
          </w:rPr>
          <w:delText xml:space="preserve"> </w:delText>
        </w:r>
        <w:r w:rsidR="00C42B98" w:rsidRPr="00D958A8" w:rsidDel="00485D7B">
          <w:rPr>
            <w:rFonts w:ascii="Aparajita" w:hAnsi="Aparajita" w:cs="Aparajita"/>
          </w:rPr>
          <w:delText>combine</w:delText>
        </w:r>
        <w:r w:rsidR="001C4F58" w:rsidRPr="00D958A8" w:rsidDel="00485D7B">
          <w:rPr>
            <w:rFonts w:ascii="Aparajita" w:hAnsi="Aparajita" w:cs="Aparajita"/>
          </w:rPr>
          <w:delText xml:space="preserve"> </w:delText>
        </w:r>
        <w:r w:rsidR="00C42B98" w:rsidRPr="00D958A8" w:rsidDel="00485D7B">
          <w:rPr>
            <w:rFonts w:ascii="Aparajita" w:hAnsi="Aparajita" w:cs="Aparajita"/>
          </w:rPr>
          <w:delText xml:space="preserve">formal kinship relationships from mathematical demography </w:delText>
        </w:r>
      </w:del>
      <w:r w:rsidR="00C42B98" w:rsidRPr="00D958A8">
        <w:rPr>
          <w:rFonts w:ascii="Aparajita" w:hAnsi="Aparajita" w:cs="Aparajita"/>
        </w:rPr>
        <w:t xml:space="preserve">with </w:t>
      </w:r>
      <w:ins w:id="67" w:author="MPIDR_D\alburezgutierrez" w:date="2020-09-26T17:40:00Z">
        <w:r w:rsidR="00485D7B">
          <w:rPr>
            <w:rFonts w:ascii="Aparajita" w:hAnsi="Aparajita" w:cs="Aparajita"/>
          </w:rPr>
          <w:t xml:space="preserve">standard </w:t>
        </w:r>
      </w:ins>
      <w:r w:rsidR="00C42B98" w:rsidRPr="00D958A8">
        <w:rPr>
          <w:rFonts w:ascii="Aparajita" w:hAnsi="Aparajita" w:cs="Aparajita"/>
        </w:rPr>
        <w:t>life</w:t>
      </w:r>
      <w:r w:rsidR="00280AAB" w:rsidRPr="00D958A8">
        <w:rPr>
          <w:rFonts w:ascii="Aparajita" w:hAnsi="Aparajita" w:cs="Aparajita"/>
        </w:rPr>
        <w:t xml:space="preserve"> </w:t>
      </w:r>
      <w:r w:rsidR="00C42B98" w:rsidRPr="00D958A8">
        <w:rPr>
          <w:rFonts w:ascii="Aparajita" w:hAnsi="Aparajita" w:cs="Aparajita"/>
        </w:rPr>
        <w:t xml:space="preserve">table methods. </w:t>
      </w:r>
    </w:p>
    <w:p w14:paraId="23E11C79" w14:textId="482747C6" w:rsidR="006D2A78" w:rsidRPr="00D958A8" w:rsidRDefault="00C40A8A" w:rsidP="00D958A8">
      <w:pPr>
        <w:autoSpaceDE w:val="0"/>
        <w:autoSpaceDN w:val="0"/>
        <w:adjustRightInd w:val="0"/>
        <w:spacing w:line="480" w:lineRule="auto"/>
        <w:ind w:firstLine="720"/>
        <w:rPr>
          <w:rFonts w:ascii="Aparajita" w:hAnsi="Aparajita" w:cs="Aparajita"/>
        </w:rPr>
      </w:pPr>
      <w:r w:rsidRPr="00D958A8">
        <w:rPr>
          <w:rFonts w:ascii="Aparajita" w:eastAsiaTheme="minorEastAsia" w:hAnsi="Aparajita" w:cs="Aparajita"/>
        </w:rPr>
        <w:t xml:space="preserve">Specifically, we </w:t>
      </w:r>
      <w:r w:rsidR="00016858" w:rsidRPr="00D958A8">
        <w:rPr>
          <w:rFonts w:ascii="Aparajita" w:eastAsiaTheme="minorEastAsia" w:hAnsi="Aparajita" w:cs="Aparajita"/>
        </w:rPr>
        <w:t>use</w:t>
      </w:r>
      <w:ins w:id="68" w:author="MPIDR_D\alburezgutierrez" w:date="2020-09-26T17:42:00Z">
        <w:r w:rsidR="00FA51BD">
          <w:rPr>
            <w:rFonts w:ascii="Aparajita" w:eastAsiaTheme="minorEastAsia" w:hAnsi="Aparajita" w:cs="Aparajita"/>
          </w:rPr>
          <w:t xml:space="preserve"> discrete</w:t>
        </w:r>
      </w:ins>
      <w:r w:rsidR="00016858" w:rsidRPr="00D958A8">
        <w:rPr>
          <w:rFonts w:ascii="Aparajita" w:eastAsiaTheme="minorEastAsia" w:hAnsi="Aparajita" w:cs="Aparajita"/>
        </w:rPr>
        <w:t xml:space="preserve"> kinship equations to </w:t>
      </w:r>
      <w:r w:rsidR="008649AB" w:rsidRPr="00D958A8">
        <w:rPr>
          <w:rFonts w:ascii="Aparajita" w:eastAsiaTheme="minorEastAsia" w:hAnsi="Aparajita" w:cs="Aparajita"/>
        </w:rPr>
        <w:t>determine</w:t>
      </w:r>
      <w:r w:rsidR="00016858" w:rsidRPr="00D958A8">
        <w:rPr>
          <w:rFonts w:ascii="Aparajita" w:eastAsiaTheme="minorEastAsia" w:hAnsi="Aparajita" w:cs="Aparajita"/>
        </w:rPr>
        <w:t xml:space="preserve"> the </w:t>
      </w:r>
      <w:r w:rsidR="00B429A8" w:rsidRPr="00D958A8">
        <w:rPr>
          <w:rFonts w:ascii="Aparajita" w:eastAsiaTheme="minorEastAsia" w:hAnsi="Aparajita" w:cs="Aparajita"/>
        </w:rPr>
        <w:t>age-specific probability that an average woman will experience the death of a</w:t>
      </w:r>
      <w:r w:rsidR="00852F9A" w:rsidRPr="00D958A8">
        <w:rPr>
          <w:rFonts w:ascii="Aparajita" w:eastAsiaTheme="minorEastAsia" w:hAnsi="Aparajita" w:cs="Aparajita"/>
        </w:rPr>
        <w:t>n</w:t>
      </w:r>
      <w:r w:rsidR="00016858" w:rsidRPr="00D958A8">
        <w:rPr>
          <w:rFonts w:ascii="Aparajita" w:eastAsiaTheme="minorEastAsia" w:hAnsi="Aparajita" w:cs="Aparajita"/>
        </w:rPr>
        <w:t xml:space="preserve"> infant, child</w:t>
      </w:r>
      <w:r w:rsidR="00B47336" w:rsidRPr="00D958A8">
        <w:rPr>
          <w:rFonts w:ascii="Aparajita" w:eastAsiaTheme="minorEastAsia" w:hAnsi="Aparajita" w:cs="Aparajita"/>
        </w:rPr>
        <w:t xml:space="preserve"> under five</w:t>
      </w:r>
      <w:r w:rsidR="00016858" w:rsidRPr="00D958A8">
        <w:rPr>
          <w:rFonts w:ascii="Aparajita" w:eastAsiaTheme="minorEastAsia" w:hAnsi="Aparajita" w:cs="Aparajita"/>
        </w:rPr>
        <w:t xml:space="preserve">, </w:t>
      </w:r>
      <w:r w:rsidR="00852F9A" w:rsidRPr="00D958A8">
        <w:rPr>
          <w:rFonts w:ascii="Aparajita" w:eastAsiaTheme="minorEastAsia" w:hAnsi="Aparajita" w:cs="Aparajita"/>
        </w:rPr>
        <w:t xml:space="preserve">or </w:t>
      </w:r>
      <w:r w:rsidR="00B47336" w:rsidRPr="00D958A8">
        <w:rPr>
          <w:rFonts w:ascii="Aparajita" w:eastAsiaTheme="minorEastAsia" w:hAnsi="Aparajita" w:cs="Aparajita"/>
        </w:rPr>
        <w:t xml:space="preserve">older child. </w:t>
      </w:r>
      <w:r w:rsidR="00782E57" w:rsidRPr="00D958A8">
        <w:rPr>
          <w:rFonts w:ascii="Aparajita" w:eastAsiaTheme="minorEastAsia" w:hAnsi="Aparajita" w:cs="Aparajita"/>
        </w:rPr>
        <w:t xml:space="preserve">With these probabilities, we construct </w:t>
      </w:r>
      <w:r w:rsidR="00782E57" w:rsidRPr="00D958A8">
        <w:rPr>
          <w:rFonts w:ascii="Aparajita" w:hAnsi="Aparajita" w:cs="Aparajita"/>
        </w:rPr>
        <w:t xml:space="preserve">life tables </w:t>
      </w:r>
      <w:r w:rsidR="005C73D5" w:rsidRPr="00D958A8">
        <w:rPr>
          <w:rFonts w:ascii="Aparajita" w:hAnsi="Aparajita" w:cs="Aparajita"/>
        </w:rPr>
        <w:t xml:space="preserve">to estimate </w:t>
      </w:r>
      <w:r w:rsidR="00782E57" w:rsidRPr="00D958A8">
        <w:rPr>
          <w:rFonts w:ascii="Aparajita" w:hAnsi="Aparajita" w:cs="Aparajita"/>
        </w:rPr>
        <w:t>the</w:t>
      </w:r>
      <w:r w:rsidR="00D76F90" w:rsidRPr="00D958A8">
        <w:rPr>
          <w:rFonts w:ascii="Aparajita" w:hAnsi="Aparajita" w:cs="Aparajita"/>
        </w:rPr>
        <w:t xml:space="preserve"> age- and cohort-specific</w:t>
      </w:r>
      <w:r w:rsidR="00782E57" w:rsidRPr="00D958A8">
        <w:rPr>
          <w:rFonts w:ascii="Aparajita" w:hAnsi="Aparajita" w:cs="Aparajita"/>
        </w:rPr>
        <w:t xml:space="preserve"> fraction</w:t>
      </w:r>
      <w:r w:rsidR="00D76F90" w:rsidRPr="00D958A8">
        <w:rPr>
          <w:rFonts w:ascii="Aparajita" w:hAnsi="Aparajita" w:cs="Aparajita"/>
        </w:rPr>
        <w:t>s</w:t>
      </w:r>
      <w:r w:rsidR="00782E57" w:rsidRPr="00D958A8">
        <w:rPr>
          <w:rFonts w:ascii="Aparajita" w:hAnsi="Aparajita" w:cs="Aparajita"/>
        </w:rPr>
        <w:t xml:space="preserve"> of women who ever experienced the death of a child</w:t>
      </w:r>
      <w:r w:rsidR="001B6047" w:rsidRPr="00D958A8">
        <w:rPr>
          <w:rFonts w:ascii="Aparajita" w:hAnsi="Aparajita" w:cs="Aparajita"/>
        </w:rPr>
        <w:t xml:space="preserve">. To do so, we account for </w:t>
      </w:r>
      <w:r w:rsidR="00782E57" w:rsidRPr="00D958A8">
        <w:rPr>
          <w:rFonts w:ascii="Aparajita" w:eastAsiaTheme="minorEastAsia" w:hAnsi="Aparajita" w:cs="Aparajita"/>
        </w:rPr>
        <w:t>the mortality of women</w:t>
      </w:r>
      <w:r w:rsidR="001B6047" w:rsidRPr="00D958A8">
        <w:rPr>
          <w:rFonts w:ascii="Aparajita" w:eastAsiaTheme="minorEastAsia" w:hAnsi="Aparajita" w:cs="Aparajita"/>
        </w:rPr>
        <w:t xml:space="preserve"> using </w:t>
      </w:r>
      <w:commentRangeStart w:id="69"/>
      <w:ins w:id="70" w:author="MPIDR_D\alburezgutierrez" w:date="2020-09-26T17:35:00Z">
        <w:r w:rsidR="003D69EB">
          <w:rPr>
            <w:rFonts w:ascii="Aparajita" w:eastAsiaTheme="minorEastAsia" w:hAnsi="Aparajita" w:cs="Aparajita"/>
          </w:rPr>
          <w:t>estimated</w:t>
        </w:r>
        <w:commentRangeEnd w:id="69"/>
        <w:r w:rsidR="003D69EB">
          <w:rPr>
            <w:rStyle w:val="CommentReference"/>
            <w:rFonts w:asciiTheme="minorHAnsi" w:eastAsiaTheme="minorHAnsi" w:hAnsiTheme="minorHAnsi" w:cstheme="minorBidi"/>
          </w:rPr>
          <w:commentReference w:id="69"/>
        </w:r>
        <w:r w:rsidR="003D69EB">
          <w:rPr>
            <w:rFonts w:ascii="Aparajita" w:eastAsiaTheme="minorEastAsia" w:hAnsi="Aparajita" w:cs="Aparajita"/>
          </w:rPr>
          <w:t xml:space="preserve"> </w:t>
        </w:r>
      </w:ins>
      <w:r w:rsidR="001B6047" w:rsidRPr="00D958A8">
        <w:rPr>
          <w:rFonts w:ascii="Aparajita" w:eastAsiaTheme="minorEastAsia" w:hAnsi="Aparajita" w:cs="Aparajita"/>
        </w:rPr>
        <w:t>country-specific life tables</w:t>
      </w:r>
      <w:ins w:id="71" w:author="MPIDR_D\alburezgutierrez" w:date="2020-09-26T17:44:00Z">
        <w:r w:rsidR="00526D84">
          <w:rPr>
            <w:rFonts w:ascii="Aparajita" w:eastAsiaTheme="minorEastAsia" w:hAnsi="Aparajita" w:cs="Aparajita"/>
          </w:rPr>
          <w:t xml:space="preserve"> from the UNWPP</w:t>
        </w:r>
      </w:ins>
      <w:r w:rsidR="001B6047" w:rsidRPr="00D958A8">
        <w:rPr>
          <w:rFonts w:ascii="Aparajita" w:eastAsiaTheme="minorEastAsia" w:hAnsi="Aparajita" w:cs="Aparajita"/>
        </w:rPr>
        <w:t xml:space="preserve">. </w:t>
      </w:r>
      <w:r w:rsidR="001B6047" w:rsidRPr="00D958A8">
        <w:rPr>
          <w:rFonts w:ascii="Aparajita" w:hAnsi="Aparajita" w:cs="Aparajita"/>
        </w:rPr>
        <w:t>In select countries, mostly in Africa, note that UNWPP relies on model life tables given the lack of vital statistics; fortunately, our survey coverage is exceptionally high in sub-Saharan Africa</w:t>
      </w:r>
      <w:r w:rsidR="00782E57" w:rsidRPr="00D958A8">
        <w:rPr>
          <w:rFonts w:ascii="Aparajita" w:eastAsiaTheme="minorEastAsia" w:hAnsi="Aparajita" w:cs="Aparajita"/>
        </w:rPr>
        <w:t>.</w:t>
      </w:r>
      <w:r w:rsidR="00C33EF7" w:rsidRPr="00D958A8">
        <w:rPr>
          <w:rFonts w:ascii="Aparajita" w:hAnsi="Aparajita" w:cs="Aparajita"/>
        </w:rPr>
        <w:t xml:space="preserve"> </w:t>
      </w:r>
      <w:r w:rsidR="00054BFC" w:rsidRPr="00D958A8">
        <w:rPr>
          <w:rFonts w:ascii="Aparajita" w:hAnsi="Aparajita" w:cs="Aparajita"/>
        </w:rPr>
        <w:t>W</w:t>
      </w:r>
      <w:r w:rsidR="00BB17B7" w:rsidRPr="00D958A8">
        <w:rPr>
          <w:rFonts w:ascii="Aparajita" w:eastAsiaTheme="minorEastAsia" w:hAnsi="Aparajita" w:cs="Aparajita"/>
        </w:rPr>
        <w:t xml:space="preserve">e </w:t>
      </w:r>
      <w:r w:rsidR="0089289D" w:rsidRPr="00D958A8">
        <w:rPr>
          <w:rFonts w:ascii="Aparajita" w:eastAsiaTheme="minorEastAsia" w:hAnsi="Aparajita" w:cs="Aparajita"/>
        </w:rPr>
        <w:t>then</w:t>
      </w:r>
      <w:r w:rsidR="00BB17B7" w:rsidRPr="00D958A8">
        <w:rPr>
          <w:rFonts w:ascii="Aparajita" w:eastAsiaTheme="minorEastAsia" w:hAnsi="Aparajita" w:cs="Aparajita"/>
        </w:rPr>
        <w:t xml:space="preserve"> solve for t</w:t>
      </w:r>
      <w:r w:rsidR="00BB17B7" w:rsidRPr="00D958A8">
        <w:rPr>
          <w:rFonts w:ascii="Aparajita" w:hAnsi="Aparajita" w:cs="Aparajita"/>
        </w:rPr>
        <w:t xml:space="preserve">he proportion of women (per 1000 mothers) who have ever lost </w:t>
      </w:r>
      <w:r w:rsidR="0089289D" w:rsidRPr="00D958A8">
        <w:rPr>
          <w:rFonts w:ascii="Aparajita" w:hAnsi="Aparajita" w:cs="Aparajita"/>
        </w:rPr>
        <w:t>a child</w:t>
      </w:r>
      <w:r w:rsidR="00BB17B7" w:rsidRPr="00D958A8">
        <w:rPr>
          <w:rFonts w:ascii="Aparajita" w:hAnsi="Aparajita" w:cs="Aparajita"/>
        </w:rPr>
        <w:t>.</w:t>
      </w:r>
      <w:r w:rsidR="00FE50F8" w:rsidRPr="00D958A8">
        <w:rPr>
          <w:rFonts w:ascii="Aparajita" w:hAnsi="Aparajita" w:cs="Aparajita"/>
        </w:rPr>
        <w:t xml:space="preserve"> </w:t>
      </w:r>
      <w:r w:rsidR="00D80AA7" w:rsidRPr="00D958A8">
        <w:rPr>
          <w:rFonts w:ascii="Aparajita" w:hAnsi="Aparajita" w:cs="Aparajita"/>
        </w:rPr>
        <w:t>Next,</w:t>
      </w:r>
      <w:r w:rsidR="005973C3" w:rsidRPr="00D958A8">
        <w:rPr>
          <w:rFonts w:ascii="Aparajita" w:hAnsi="Aparajita" w:cs="Aparajita"/>
        </w:rPr>
        <w:t xml:space="preserve"> </w:t>
      </w:r>
      <w:r w:rsidR="00F83660" w:rsidRPr="00D958A8">
        <w:rPr>
          <w:rFonts w:ascii="Aparajita" w:hAnsi="Aparajita" w:cs="Aparajita"/>
        </w:rPr>
        <w:t xml:space="preserve">we </w:t>
      </w:r>
      <w:r w:rsidR="00410AB1" w:rsidRPr="00D958A8">
        <w:rPr>
          <w:rFonts w:ascii="Aparajita" w:hAnsi="Aparajita" w:cs="Aparajita"/>
        </w:rPr>
        <w:t>use a different set of life</w:t>
      </w:r>
      <w:r w:rsidR="00280AAB" w:rsidRPr="00D958A8">
        <w:rPr>
          <w:rFonts w:ascii="Aparajita" w:hAnsi="Aparajita" w:cs="Aparajita"/>
        </w:rPr>
        <w:t xml:space="preserve"> </w:t>
      </w:r>
      <w:r w:rsidR="00410AB1" w:rsidRPr="00D958A8">
        <w:rPr>
          <w:rFonts w:ascii="Aparajita" w:hAnsi="Aparajita" w:cs="Aparajita"/>
        </w:rPr>
        <w:t xml:space="preserve">table equations to </w:t>
      </w:r>
      <w:r w:rsidR="009F3FC1" w:rsidRPr="00D958A8">
        <w:rPr>
          <w:rFonts w:ascii="Aparajita" w:hAnsi="Aparajita" w:cs="Aparajita"/>
        </w:rPr>
        <w:t xml:space="preserve">estimate the proportion of mothers, </w:t>
      </w:r>
      <w:r w:rsidR="00B7281F" w:rsidRPr="00D958A8">
        <w:rPr>
          <w:rFonts w:ascii="Aparajita" w:eastAsiaTheme="minorEastAsia" w:hAnsi="Aparajita" w:cs="Aparajita"/>
        </w:rPr>
        <w:t>rather than all women</w:t>
      </w:r>
      <w:r w:rsidR="009F3FC1" w:rsidRPr="00D958A8">
        <w:rPr>
          <w:rFonts w:ascii="Aparajita" w:eastAsiaTheme="minorEastAsia" w:hAnsi="Aparajita" w:cs="Aparajita"/>
        </w:rPr>
        <w:t>, who have experienced the death of an offspring.</w:t>
      </w:r>
      <w:r w:rsidR="003A4B20" w:rsidRPr="00D958A8">
        <w:rPr>
          <w:rFonts w:ascii="Aparajita" w:eastAsiaTheme="minorEastAsia" w:hAnsi="Aparajita" w:cs="Aparajita"/>
        </w:rPr>
        <w:t xml:space="preserve"> </w:t>
      </w:r>
      <w:r w:rsidR="00202EA7" w:rsidRPr="00D958A8">
        <w:rPr>
          <w:rFonts w:ascii="Aparajita" w:hAnsi="Aparajita" w:cs="Aparajita"/>
        </w:rPr>
        <w:t xml:space="preserve">We consider fertility as a “hazard rate” to approximate the number of women that </w:t>
      </w:r>
      <w:r w:rsidR="0089289D" w:rsidRPr="00D958A8">
        <w:rPr>
          <w:rFonts w:ascii="Aparajita" w:hAnsi="Aparajita" w:cs="Aparajita"/>
        </w:rPr>
        <w:t>have had at least one child</w:t>
      </w:r>
      <w:r w:rsidR="00202EA7" w:rsidRPr="00D958A8">
        <w:rPr>
          <w:rFonts w:ascii="Aparajita" w:hAnsi="Aparajita" w:cs="Aparajita"/>
        </w:rPr>
        <w:t xml:space="preserve"> </w:t>
      </w:r>
      <w:r w:rsidR="00B7281F" w:rsidRPr="00D958A8">
        <w:rPr>
          <w:rFonts w:ascii="Aparajita" w:hAnsi="Aparajita" w:cs="Aparajita"/>
        </w:rPr>
        <w:t xml:space="preserve">at specific ages </w:t>
      </w:r>
      <w:r w:rsidR="00202EA7" w:rsidRPr="00D958A8">
        <w:rPr>
          <w:rFonts w:ascii="Aparajita" w:hAnsi="Aparajita" w:cs="Aparajita"/>
        </w:rPr>
        <w:t>after experiencing a set of age-specific fertility rates. We then define, for a given cohort, the proportion of mothers (per 1000 mothers) who have ever lost a child of a specific age</w:t>
      </w:r>
      <w:r w:rsidR="00747667" w:rsidRPr="00D958A8">
        <w:rPr>
          <w:rFonts w:ascii="Aparajita" w:hAnsi="Aparajita" w:cs="Aparajita"/>
        </w:rPr>
        <w:t>.</w:t>
      </w:r>
      <w:r w:rsidR="00445DD1" w:rsidRPr="00D958A8">
        <w:rPr>
          <w:rFonts w:ascii="Aparajita" w:hAnsi="Aparajita" w:cs="Aparajita"/>
        </w:rPr>
        <w:t xml:space="preserve"> </w:t>
      </w:r>
      <w:r w:rsidR="00C8336C" w:rsidRPr="00D958A8">
        <w:rPr>
          <w:rFonts w:ascii="Aparajita" w:hAnsi="Aparajita" w:cs="Aparajita"/>
        </w:rPr>
        <w:t>W</w:t>
      </w:r>
      <w:r w:rsidR="003028BC" w:rsidRPr="00D958A8">
        <w:rPr>
          <w:rFonts w:ascii="Aparajita" w:hAnsi="Aparajita" w:cs="Aparajita"/>
        </w:rPr>
        <w:t xml:space="preserve">e convert our cohort estimate to period </w:t>
      </w:r>
      <w:r w:rsidR="00202EA7" w:rsidRPr="00D958A8">
        <w:rPr>
          <w:rFonts w:ascii="Aparajita" w:hAnsi="Aparajita" w:cs="Aparajita"/>
        </w:rPr>
        <w:t>estimates</w:t>
      </w:r>
      <w:r w:rsidR="004A24B4" w:rsidRPr="00D958A8">
        <w:rPr>
          <w:rFonts w:ascii="Aparajita" w:hAnsi="Aparajita" w:cs="Aparajita"/>
        </w:rPr>
        <w:t xml:space="preserve"> so that they </w:t>
      </w:r>
      <w:r w:rsidR="00173621" w:rsidRPr="00D958A8">
        <w:rPr>
          <w:rFonts w:ascii="Aparajita" w:hAnsi="Aparajita" w:cs="Aparajita"/>
        </w:rPr>
        <w:t xml:space="preserve">are </w:t>
      </w:r>
      <w:r w:rsidR="00B7281F" w:rsidRPr="00D958A8">
        <w:rPr>
          <w:rFonts w:ascii="Aparajita" w:hAnsi="Aparajita" w:cs="Aparajita"/>
        </w:rPr>
        <w:t xml:space="preserve">interpreted exactly as the </w:t>
      </w:r>
      <w:r w:rsidR="00202EA7" w:rsidRPr="00D958A8">
        <w:rPr>
          <w:rFonts w:ascii="Aparajita" w:hAnsi="Aparajita" w:cs="Aparajita"/>
        </w:rPr>
        <w:t xml:space="preserve">direct </w:t>
      </w:r>
      <w:r w:rsidR="00B7281F" w:rsidRPr="00D958A8">
        <w:rPr>
          <w:rFonts w:ascii="Aparajita" w:hAnsi="Aparajita" w:cs="Aparajita"/>
        </w:rPr>
        <w:t xml:space="preserve">survey </w:t>
      </w:r>
      <w:r w:rsidR="00202EA7" w:rsidRPr="00D958A8">
        <w:rPr>
          <w:rFonts w:ascii="Aparajita" w:hAnsi="Aparajita" w:cs="Aparajita"/>
        </w:rPr>
        <w:t xml:space="preserve">estimates and </w:t>
      </w:r>
      <w:r w:rsidR="00001BB3" w:rsidRPr="00D958A8">
        <w:rPr>
          <w:rFonts w:ascii="Aparajita" w:hAnsi="Aparajita" w:cs="Aparajita"/>
        </w:rPr>
        <w:t xml:space="preserve">refer to </w:t>
      </w:r>
      <w:r w:rsidR="00202EA7" w:rsidRPr="00D958A8">
        <w:rPr>
          <w:rFonts w:ascii="Aparajita" w:hAnsi="Aparajita" w:cs="Aparajita"/>
        </w:rPr>
        <w:t>a child’s death before age one</w:t>
      </w:r>
      <w:r w:rsidR="00055738" w:rsidRPr="00D958A8">
        <w:rPr>
          <w:rFonts w:ascii="Aparajita" w:hAnsi="Aparajita" w:cs="Aparajita"/>
        </w:rPr>
        <w:t xml:space="preserve"> (mIM)</w:t>
      </w:r>
      <w:r w:rsidR="00202EA7" w:rsidRPr="00D958A8">
        <w:rPr>
          <w:rFonts w:ascii="Aparajita" w:hAnsi="Aparajita" w:cs="Aparajita"/>
        </w:rPr>
        <w:t>, age five</w:t>
      </w:r>
      <w:r w:rsidR="00055738" w:rsidRPr="00D958A8">
        <w:rPr>
          <w:rFonts w:ascii="Aparajita" w:hAnsi="Aparajita" w:cs="Aparajita"/>
        </w:rPr>
        <w:t xml:space="preserve"> (mU5M)</w:t>
      </w:r>
      <w:r w:rsidR="00202EA7" w:rsidRPr="00D958A8">
        <w:rPr>
          <w:rFonts w:ascii="Aparajita" w:hAnsi="Aparajita" w:cs="Aparajita"/>
        </w:rPr>
        <w:t>, or any age</w:t>
      </w:r>
      <w:r w:rsidR="00055738" w:rsidRPr="00D958A8">
        <w:rPr>
          <w:rFonts w:ascii="Aparajita" w:hAnsi="Aparajita" w:cs="Aparajita"/>
        </w:rPr>
        <w:t xml:space="preserve"> (mOM)</w:t>
      </w:r>
      <w:r w:rsidR="00202EA7" w:rsidRPr="00D958A8">
        <w:rPr>
          <w:rFonts w:ascii="Aparajita" w:hAnsi="Aparajita" w:cs="Aparajita"/>
        </w:rPr>
        <w:t xml:space="preserve">. </w:t>
      </w:r>
      <w:r w:rsidR="0089289D" w:rsidRPr="00D958A8">
        <w:rPr>
          <w:rFonts w:ascii="Aparajita" w:hAnsi="Aparajita" w:cs="Aparajita"/>
        </w:rPr>
        <w:t xml:space="preserve">Note that for countries with no survey estimates, we use data from 2016—the modal year of survey coverage. </w:t>
      </w:r>
      <w:r w:rsidR="00E07CD3" w:rsidRPr="00D958A8">
        <w:rPr>
          <w:rFonts w:ascii="Aparajita" w:hAnsi="Aparajita" w:cs="Aparajita"/>
        </w:rPr>
        <w:t>F</w:t>
      </w:r>
      <w:r w:rsidR="0089289D" w:rsidRPr="00D958A8">
        <w:rPr>
          <w:rFonts w:ascii="Aparajita" w:hAnsi="Aparajita" w:cs="Aparajita"/>
        </w:rPr>
        <w:t>or countries with survey data</w:t>
      </w:r>
      <w:r w:rsidR="00E07CD3" w:rsidRPr="00D958A8">
        <w:rPr>
          <w:rFonts w:ascii="Aparajita" w:hAnsi="Aparajita" w:cs="Aparajita"/>
        </w:rPr>
        <w:t xml:space="preserve">, </w:t>
      </w:r>
      <w:r w:rsidR="0089289D" w:rsidRPr="00D958A8">
        <w:rPr>
          <w:rFonts w:ascii="Aparajita" w:hAnsi="Aparajita" w:cs="Aparajita"/>
        </w:rPr>
        <w:t xml:space="preserve">we generate our indirect estimates with UNWPP data </w:t>
      </w:r>
      <w:r w:rsidR="00054BFC" w:rsidRPr="00D958A8">
        <w:rPr>
          <w:rFonts w:ascii="Aparajita" w:hAnsi="Aparajita" w:cs="Aparajita"/>
        </w:rPr>
        <w:t xml:space="preserve">for </w:t>
      </w:r>
      <w:r w:rsidR="0089289D" w:rsidRPr="00D958A8">
        <w:rPr>
          <w:rFonts w:ascii="Aparajita" w:hAnsi="Aparajita" w:cs="Aparajita"/>
        </w:rPr>
        <w:t>the same year</w:t>
      </w:r>
      <w:r w:rsidR="00054BFC" w:rsidRPr="00D958A8">
        <w:rPr>
          <w:rFonts w:ascii="Aparajita" w:hAnsi="Aparajita" w:cs="Aparajita"/>
        </w:rPr>
        <w:t>.</w:t>
      </w:r>
    </w:p>
    <w:p w14:paraId="0D5317B7" w14:textId="505B672E" w:rsidR="00F46FBD" w:rsidRPr="00D958A8" w:rsidRDefault="00013861" w:rsidP="00D958A8">
      <w:pPr>
        <w:autoSpaceDE w:val="0"/>
        <w:autoSpaceDN w:val="0"/>
        <w:adjustRightInd w:val="0"/>
        <w:spacing w:line="480" w:lineRule="auto"/>
        <w:ind w:firstLine="720"/>
        <w:rPr>
          <w:rFonts w:ascii="Aparajita" w:hAnsi="Aparajita" w:cs="Aparajita"/>
        </w:rPr>
      </w:pPr>
      <w:r w:rsidRPr="00D958A8">
        <w:rPr>
          <w:rFonts w:ascii="Aparajita" w:hAnsi="Aparajita" w:cs="Aparajita"/>
        </w:rPr>
        <w:t xml:space="preserve"> </w:t>
      </w:r>
      <w:r w:rsidR="00626517" w:rsidRPr="00D958A8">
        <w:rPr>
          <w:rFonts w:ascii="Aparajita" w:hAnsi="Aparajita" w:cs="Aparajita"/>
        </w:rPr>
        <w:t xml:space="preserve">In </w:t>
      </w:r>
      <w:r w:rsidR="00B843AA" w:rsidRPr="00D958A8">
        <w:rPr>
          <w:rFonts w:ascii="Aparajita" w:hAnsi="Aparajita" w:cs="Aparajita"/>
        </w:rPr>
        <w:t>presenting the</w:t>
      </w:r>
      <w:r w:rsidR="0013675E" w:rsidRPr="00D958A8">
        <w:rPr>
          <w:rFonts w:ascii="Aparajita" w:hAnsi="Aparajita" w:cs="Aparajita"/>
        </w:rPr>
        <w:t xml:space="preserve"> global view of maternal bereavement</w:t>
      </w:r>
      <w:r w:rsidR="00B843AA" w:rsidRPr="00D958A8">
        <w:rPr>
          <w:rFonts w:ascii="Aparajita" w:hAnsi="Aparajita" w:cs="Aparajita"/>
        </w:rPr>
        <w:t xml:space="preserve">, </w:t>
      </w:r>
      <w:r w:rsidR="00626517" w:rsidRPr="00D958A8">
        <w:rPr>
          <w:rFonts w:ascii="Aparajita" w:hAnsi="Aparajita" w:cs="Aparajita"/>
        </w:rPr>
        <w:t>w</w:t>
      </w:r>
      <w:r w:rsidRPr="00D958A8">
        <w:rPr>
          <w:rFonts w:ascii="Aparajita" w:hAnsi="Aparajita" w:cs="Aparajita"/>
        </w:rPr>
        <w:t>e prioritize the survey</w:t>
      </w:r>
      <w:r w:rsidR="00B843AA" w:rsidRPr="00D958A8">
        <w:rPr>
          <w:rFonts w:ascii="Aparajita" w:hAnsi="Aparajita" w:cs="Aparajita"/>
        </w:rPr>
        <w:t>-based</w:t>
      </w:r>
      <w:r w:rsidRPr="00D958A8">
        <w:rPr>
          <w:rFonts w:ascii="Aparajita" w:hAnsi="Aparajita" w:cs="Aparajita"/>
        </w:rPr>
        <w:t xml:space="preserve"> estimates and </w:t>
      </w:r>
      <w:r w:rsidR="00B843AA" w:rsidRPr="00D958A8">
        <w:rPr>
          <w:rFonts w:ascii="Aparajita" w:hAnsi="Aparajita" w:cs="Aparajita"/>
        </w:rPr>
        <w:t xml:space="preserve">only </w:t>
      </w:r>
      <w:r w:rsidR="00C90EB9">
        <w:rPr>
          <w:rFonts w:ascii="Aparajita" w:hAnsi="Aparajita" w:cs="Aparajita"/>
        </w:rPr>
        <w:t>rely on</w:t>
      </w:r>
      <w:r w:rsidR="00B843AA" w:rsidRPr="00D958A8">
        <w:rPr>
          <w:rFonts w:ascii="Aparajita" w:hAnsi="Aparajita" w:cs="Aparajita"/>
        </w:rPr>
        <w:t xml:space="preserve"> </w:t>
      </w:r>
      <w:r w:rsidRPr="00D958A8">
        <w:rPr>
          <w:rFonts w:ascii="Aparajita" w:hAnsi="Aparajita" w:cs="Aparajita"/>
        </w:rPr>
        <w:t xml:space="preserve">the indirectly generated estimates </w:t>
      </w:r>
      <w:r w:rsidR="00B843AA" w:rsidRPr="00D958A8">
        <w:rPr>
          <w:rFonts w:ascii="Aparajita" w:hAnsi="Aparajita" w:cs="Aparajita"/>
        </w:rPr>
        <w:t>when</w:t>
      </w:r>
      <w:r w:rsidRPr="00D958A8">
        <w:rPr>
          <w:rFonts w:ascii="Aparajita" w:hAnsi="Aparajita" w:cs="Aparajita"/>
        </w:rPr>
        <w:t xml:space="preserve"> </w:t>
      </w:r>
      <w:r w:rsidR="00B843AA" w:rsidRPr="00D958A8">
        <w:rPr>
          <w:rFonts w:ascii="Aparajita" w:hAnsi="Aparajita" w:cs="Aparajita"/>
        </w:rPr>
        <w:t>the direct estimates</w:t>
      </w:r>
      <w:r w:rsidRPr="00D958A8">
        <w:rPr>
          <w:rFonts w:ascii="Aparajita" w:hAnsi="Aparajita" w:cs="Aparajita"/>
        </w:rPr>
        <w:t xml:space="preserve"> are unavailable</w:t>
      </w:r>
      <w:r w:rsidR="00863D53" w:rsidRPr="00D958A8">
        <w:rPr>
          <w:rFonts w:ascii="Aparajita" w:hAnsi="Aparajita" w:cs="Aparajita"/>
        </w:rPr>
        <w:t xml:space="preserve"> (</w:t>
      </w:r>
      <w:r w:rsidR="00E03E87">
        <w:rPr>
          <w:rFonts w:ascii="Aparajita" w:hAnsi="Aparajita" w:cs="Aparajita"/>
        </w:rPr>
        <w:t>kin-cohort estimates are italicized in</w:t>
      </w:r>
      <w:r w:rsidR="00F35274" w:rsidRPr="00D958A8">
        <w:rPr>
          <w:rFonts w:ascii="Aparajita" w:hAnsi="Aparajita" w:cs="Aparajita"/>
        </w:rPr>
        <w:t xml:space="preserve"> Table S1</w:t>
      </w:r>
      <w:r w:rsidR="00863D53" w:rsidRPr="00D958A8">
        <w:rPr>
          <w:rFonts w:ascii="Aparajita" w:hAnsi="Aparajita" w:cs="Aparajita"/>
        </w:rPr>
        <w:t>)</w:t>
      </w:r>
      <w:r w:rsidR="00054BFC" w:rsidRPr="00D958A8">
        <w:rPr>
          <w:rFonts w:ascii="Aparajita" w:hAnsi="Aparajita" w:cs="Aparajita"/>
        </w:rPr>
        <w:t xml:space="preserve">. </w:t>
      </w:r>
      <w:r w:rsidR="00BD6137" w:rsidRPr="00D958A8">
        <w:rPr>
          <w:rFonts w:ascii="Aparajita" w:hAnsi="Aparajita" w:cs="Aparajita"/>
        </w:rPr>
        <w:t xml:space="preserve">Although we have almost complete survey coverage in Africa, we rely more heavily on the indirect estimates for all other </w:t>
      </w:r>
      <w:r w:rsidR="00C90EB9">
        <w:rPr>
          <w:rFonts w:ascii="Aparajita" w:hAnsi="Aparajita" w:cs="Aparajita"/>
        </w:rPr>
        <w:t xml:space="preserve">world </w:t>
      </w:r>
      <w:r w:rsidR="00BD6137" w:rsidRPr="00D958A8">
        <w:rPr>
          <w:rFonts w:ascii="Aparajita" w:hAnsi="Aparajita" w:cs="Aparajita"/>
        </w:rPr>
        <w:t xml:space="preserve">regions. Thus, in </w:t>
      </w:r>
      <w:r w:rsidR="00863D53" w:rsidRPr="00D958A8">
        <w:rPr>
          <w:rFonts w:ascii="Aparajita" w:hAnsi="Aparajita" w:cs="Aparajita"/>
        </w:rPr>
        <w:t xml:space="preserve">additional </w:t>
      </w:r>
      <w:r w:rsidR="00BD6137" w:rsidRPr="00D958A8">
        <w:rPr>
          <w:rFonts w:ascii="Aparajita" w:hAnsi="Aparajita" w:cs="Aparajita"/>
        </w:rPr>
        <w:t xml:space="preserve">analyses, for </w:t>
      </w:r>
      <w:r w:rsidR="00304997">
        <w:rPr>
          <w:rFonts w:ascii="Aparajita" w:hAnsi="Aparajita" w:cs="Aparajita"/>
        </w:rPr>
        <w:t xml:space="preserve">45 </w:t>
      </w:r>
      <w:r w:rsidR="00BD6137" w:rsidRPr="00D958A8">
        <w:rPr>
          <w:rFonts w:ascii="Aparajita" w:hAnsi="Aparajita" w:cs="Aparajita"/>
        </w:rPr>
        <w:t xml:space="preserve">countries </w:t>
      </w:r>
      <w:r w:rsidR="00E03E87">
        <w:rPr>
          <w:rFonts w:ascii="Aparajita" w:hAnsi="Aparajita" w:cs="Aparajita"/>
        </w:rPr>
        <w:t xml:space="preserve">with survey data </w:t>
      </w:r>
      <w:r w:rsidR="00BD6137" w:rsidRPr="00D958A8">
        <w:rPr>
          <w:rFonts w:ascii="Aparajita" w:hAnsi="Aparajita" w:cs="Aparajita"/>
        </w:rPr>
        <w:t xml:space="preserve">in these </w:t>
      </w:r>
      <w:r w:rsidR="00304997">
        <w:rPr>
          <w:rFonts w:ascii="Aparajita" w:hAnsi="Aparajita" w:cs="Aparajita"/>
        </w:rPr>
        <w:t xml:space="preserve">other world </w:t>
      </w:r>
      <w:r w:rsidR="00BD6137" w:rsidRPr="00D958A8">
        <w:rPr>
          <w:rFonts w:ascii="Aparajita" w:hAnsi="Aparajita" w:cs="Aparajita"/>
        </w:rPr>
        <w:t>regions</w:t>
      </w:r>
      <w:r w:rsidR="00E03E87">
        <w:rPr>
          <w:rFonts w:ascii="Aparajita" w:hAnsi="Aparajita" w:cs="Aparajita"/>
        </w:rPr>
        <w:t xml:space="preserve">, </w:t>
      </w:r>
      <w:r w:rsidR="00E03E87">
        <w:rPr>
          <w:rFonts w:ascii="Aparajita" w:hAnsi="Aparajita" w:cs="Aparajita"/>
        </w:rPr>
        <w:lastRenderedPageBreak/>
        <w:t xml:space="preserve">we also generated estimates using the </w:t>
      </w:r>
      <w:r w:rsidR="00E07B84" w:rsidRPr="00D958A8">
        <w:rPr>
          <w:rFonts w:ascii="Aparajita" w:hAnsi="Aparajita" w:cs="Aparajita"/>
        </w:rPr>
        <w:t xml:space="preserve">kin-cohort method </w:t>
      </w:r>
      <w:r w:rsidR="00E03E87">
        <w:rPr>
          <w:rFonts w:ascii="Aparajita" w:hAnsi="Aparajita" w:cs="Aparajita"/>
        </w:rPr>
        <w:t>to</w:t>
      </w:r>
      <w:r w:rsidR="00E07B84" w:rsidRPr="00D958A8">
        <w:rPr>
          <w:rFonts w:ascii="Aparajita" w:hAnsi="Aparajita" w:cs="Aparajita"/>
        </w:rPr>
        <w:t xml:space="preserve"> systematical</w:t>
      </w:r>
      <w:r w:rsidR="00E03E87">
        <w:rPr>
          <w:rFonts w:ascii="Aparajita" w:hAnsi="Aparajita" w:cs="Aparajita"/>
        </w:rPr>
        <w:t xml:space="preserve">ly </w:t>
      </w:r>
      <w:r w:rsidR="00E07B84" w:rsidRPr="00D958A8">
        <w:rPr>
          <w:rFonts w:ascii="Aparajita" w:hAnsi="Aparajita" w:cs="Aparajita"/>
        </w:rPr>
        <w:t>compare the two</w:t>
      </w:r>
      <w:r w:rsidR="00E03E87">
        <w:rPr>
          <w:rFonts w:ascii="Aparajita" w:hAnsi="Aparajita" w:cs="Aparajita"/>
        </w:rPr>
        <w:t xml:space="preserve">. As shown in Supplementary Figure S1, we </w:t>
      </w:r>
      <w:r w:rsidR="00E07B84" w:rsidRPr="00D958A8">
        <w:rPr>
          <w:rFonts w:ascii="Aparajita" w:hAnsi="Aparajita" w:cs="Aparajita"/>
        </w:rPr>
        <w:t xml:space="preserve">found </w:t>
      </w:r>
      <w:r w:rsidR="00054BFC" w:rsidRPr="00D958A8">
        <w:rPr>
          <w:rFonts w:ascii="Aparajita" w:hAnsi="Aparajita" w:cs="Aparajita"/>
        </w:rPr>
        <w:t xml:space="preserve">high </w:t>
      </w:r>
      <w:r w:rsidR="00BD6137" w:rsidRPr="00D958A8">
        <w:rPr>
          <w:rFonts w:ascii="Aparajita" w:hAnsi="Aparajita" w:cs="Aparajita"/>
        </w:rPr>
        <w:t>correspondence</w:t>
      </w:r>
      <w:r w:rsidR="008E0D76" w:rsidRPr="00D958A8">
        <w:rPr>
          <w:rFonts w:ascii="Aparajita" w:hAnsi="Aparajita" w:cs="Aparajita"/>
        </w:rPr>
        <w:t xml:space="preserve">: </w:t>
      </w:r>
      <w:r w:rsidR="00E83176" w:rsidRPr="00D958A8">
        <w:rPr>
          <w:rFonts w:ascii="Aparajita" w:hAnsi="Aparajita" w:cs="Aparajita"/>
        </w:rPr>
        <w:t>on average,</w:t>
      </w:r>
      <w:r w:rsidR="00EA5834" w:rsidRPr="00D958A8">
        <w:rPr>
          <w:rFonts w:ascii="Aparajita" w:hAnsi="Aparajita" w:cs="Aparajita"/>
        </w:rPr>
        <w:t xml:space="preserve"> </w:t>
      </w:r>
      <w:r w:rsidR="00990E7F" w:rsidRPr="00D958A8">
        <w:rPr>
          <w:rFonts w:ascii="Aparajita" w:hAnsi="Aparajita" w:cs="Aparajita"/>
        </w:rPr>
        <w:t xml:space="preserve">the two estimation strategies produced values </w:t>
      </w:r>
      <w:r w:rsidR="00C90EB9">
        <w:rPr>
          <w:rFonts w:ascii="Aparajita" w:hAnsi="Aparajita" w:cs="Aparajita"/>
        </w:rPr>
        <w:t xml:space="preserve">that were, on average, </w:t>
      </w:r>
      <w:r w:rsidR="00EA5834" w:rsidRPr="00D958A8">
        <w:rPr>
          <w:rFonts w:ascii="Aparajita" w:hAnsi="Aparajita" w:cs="Aparajita"/>
        </w:rPr>
        <w:t xml:space="preserve">less than a fraction of a </w:t>
      </w:r>
      <w:r w:rsidR="00E03E87">
        <w:rPr>
          <w:rFonts w:ascii="Aparajita" w:hAnsi="Aparajita" w:cs="Aparajita"/>
        </w:rPr>
        <w:t xml:space="preserve">one </w:t>
      </w:r>
      <w:r w:rsidR="00BD7228" w:rsidRPr="00D958A8">
        <w:rPr>
          <w:rFonts w:ascii="Aparajita" w:hAnsi="Aparajita" w:cs="Aparajita"/>
        </w:rPr>
        <w:t xml:space="preserve">% </w:t>
      </w:r>
      <w:r w:rsidR="00EA5834" w:rsidRPr="00D958A8">
        <w:rPr>
          <w:rFonts w:ascii="Aparajita" w:hAnsi="Aparajita" w:cs="Aparajita"/>
        </w:rPr>
        <w:t xml:space="preserve">different for 20-44 year old mothers (mIM and mU5M) and between 3-5% for older mothers (mIM, mU5M, mOM). </w:t>
      </w:r>
      <w:r w:rsidR="0013675E" w:rsidRPr="00D958A8">
        <w:rPr>
          <w:rFonts w:ascii="Aparajita" w:hAnsi="Aparajita" w:cs="Aparajita"/>
        </w:rPr>
        <w:t xml:space="preserve">When the measures diverge, </w:t>
      </w:r>
      <w:r w:rsidR="007A27BD" w:rsidRPr="00D958A8">
        <w:rPr>
          <w:rFonts w:ascii="Aparajita" w:hAnsi="Aparajita" w:cs="Aparajita"/>
        </w:rPr>
        <w:t>t</w:t>
      </w:r>
      <w:r w:rsidR="0052129C" w:rsidRPr="00D958A8">
        <w:rPr>
          <w:rFonts w:ascii="Aparajita" w:hAnsi="Aparajita" w:cs="Aparajita"/>
        </w:rPr>
        <w:t xml:space="preserve">he indirect approach </w:t>
      </w:r>
      <w:r w:rsidR="00A6548D" w:rsidRPr="00D958A8">
        <w:rPr>
          <w:rFonts w:ascii="Aparajita" w:hAnsi="Aparajita" w:cs="Aparajita"/>
        </w:rPr>
        <w:t xml:space="preserve">tends </w:t>
      </w:r>
      <w:r w:rsidR="0052129C" w:rsidRPr="00D958A8">
        <w:rPr>
          <w:rFonts w:ascii="Aparajita" w:hAnsi="Aparajita" w:cs="Aparajita"/>
        </w:rPr>
        <w:t xml:space="preserve">to yield </w:t>
      </w:r>
      <w:r w:rsidR="00626517" w:rsidRPr="00D958A8">
        <w:rPr>
          <w:rFonts w:ascii="Aparajita" w:hAnsi="Aparajita" w:cs="Aparajita"/>
        </w:rPr>
        <w:t xml:space="preserve">slightly </w:t>
      </w:r>
      <w:r w:rsidR="0052129C" w:rsidRPr="00D958A8">
        <w:rPr>
          <w:rFonts w:ascii="Aparajita" w:hAnsi="Aparajita" w:cs="Aparajita"/>
        </w:rPr>
        <w:t>higher estimates</w:t>
      </w:r>
      <w:r w:rsidR="00626517" w:rsidRPr="00D958A8">
        <w:rPr>
          <w:rFonts w:ascii="Aparajita" w:hAnsi="Aparajita" w:cs="Aparajita"/>
        </w:rPr>
        <w:t xml:space="preserve"> of bereavement</w:t>
      </w:r>
      <w:r w:rsidR="0052129C" w:rsidRPr="00D958A8">
        <w:rPr>
          <w:rFonts w:ascii="Aparajita" w:hAnsi="Aparajita" w:cs="Aparajita"/>
        </w:rPr>
        <w:t xml:space="preserve"> than the </w:t>
      </w:r>
      <w:r w:rsidR="00054BFC" w:rsidRPr="00D958A8">
        <w:rPr>
          <w:rFonts w:ascii="Aparajita" w:hAnsi="Aparajita" w:cs="Aparajita"/>
        </w:rPr>
        <w:t>survey estimates</w:t>
      </w:r>
      <w:r w:rsidR="00EA5834" w:rsidRPr="00D958A8">
        <w:rPr>
          <w:rFonts w:ascii="Aparajita" w:hAnsi="Aparajita" w:cs="Aparajita"/>
        </w:rPr>
        <w:t xml:space="preserve">, possibly because </w:t>
      </w:r>
      <w:r w:rsidR="008D063A" w:rsidRPr="00D958A8">
        <w:rPr>
          <w:rFonts w:ascii="Aparajita" w:hAnsi="Aparajita" w:cs="Aparajita"/>
        </w:rPr>
        <w:t>the</w:t>
      </w:r>
      <w:r w:rsidR="00F52592" w:rsidRPr="00D958A8">
        <w:rPr>
          <w:rFonts w:ascii="Aparajita" w:hAnsi="Aparajita" w:cs="Aparajita"/>
        </w:rPr>
        <w:t xml:space="preserve"> </w:t>
      </w:r>
      <w:r w:rsidR="00C32813" w:rsidRPr="00D958A8">
        <w:rPr>
          <w:rFonts w:ascii="Aparajita" w:hAnsi="Aparajita" w:cs="Aparajita"/>
        </w:rPr>
        <w:t xml:space="preserve">indirect approach </w:t>
      </w:r>
      <w:r w:rsidR="005446AF" w:rsidRPr="00D958A8">
        <w:rPr>
          <w:rFonts w:ascii="Aparajita" w:hAnsi="Aparajita" w:cs="Aparajita"/>
        </w:rPr>
        <w:t>cannot account for the clustering of deaths to specific mothers</w:t>
      </w:r>
      <w:r w:rsidR="00626517" w:rsidRPr="00D958A8">
        <w:rPr>
          <w:rFonts w:ascii="Aparajita" w:hAnsi="Aparajita" w:cs="Aparajita"/>
        </w:rPr>
        <w:t xml:space="preserve">. </w:t>
      </w:r>
      <w:r w:rsidR="001B6A07" w:rsidRPr="00D958A8">
        <w:rPr>
          <w:rFonts w:ascii="Aparajita" w:hAnsi="Aparajita" w:cs="Aparajita"/>
        </w:rPr>
        <w:t xml:space="preserve">Because we rely on the kin-cohort method </w:t>
      </w:r>
      <w:r w:rsidR="00B02706" w:rsidRPr="00D958A8">
        <w:rPr>
          <w:rFonts w:ascii="Aparajita" w:hAnsi="Aparajita" w:cs="Aparajita"/>
        </w:rPr>
        <w:t>for several countries in Asia and Europe</w:t>
      </w:r>
      <w:r w:rsidR="001B6A07" w:rsidRPr="00D958A8">
        <w:rPr>
          <w:rFonts w:ascii="Aparajita" w:hAnsi="Aparajita" w:cs="Aparajita"/>
        </w:rPr>
        <w:t xml:space="preserve">, </w:t>
      </w:r>
      <w:r w:rsidR="00990E7F" w:rsidRPr="00D958A8">
        <w:rPr>
          <w:rFonts w:ascii="Aparajita" w:hAnsi="Aparajita" w:cs="Aparajita"/>
        </w:rPr>
        <w:t>our</w:t>
      </w:r>
      <w:r w:rsidR="00054BFC" w:rsidRPr="00D958A8">
        <w:rPr>
          <w:rFonts w:ascii="Aparajita" w:hAnsi="Aparajita" w:cs="Aparajita"/>
        </w:rPr>
        <w:t xml:space="preserve"> </w:t>
      </w:r>
      <w:r w:rsidR="001B6A07" w:rsidRPr="00D958A8">
        <w:rPr>
          <w:rFonts w:ascii="Aparajita" w:hAnsi="Aparajita" w:cs="Aparajita"/>
        </w:rPr>
        <w:t>estimates</w:t>
      </w:r>
      <w:r w:rsidR="00C10BE3" w:rsidRPr="00D958A8">
        <w:rPr>
          <w:rFonts w:ascii="Aparajita" w:hAnsi="Aparajita" w:cs="Aparajita"/>
        </w:rPr>
        <w:t xml:space="preserve"> of the child loss burden in </w:t>
      </w:r>
      <w:r w:rsidR="001B6A07" w:rsidRPr="00D958A8">
        <w:rPr>
          <w:rFonts w:ascii="Aparajita" w:hAnsi="Aparajita" w:cs="Aparajita"/>
        </w:rPr>
        <w:t>t</w:t>
      </w:r>
      <w:r w:rsidR="00C10BE3" w:rsidRPr="00D958A8">
        <w:rPr>
          <w:rFonts w:ascii="Aparajita" w:hAnsi="Aparajita" w:cs="Aparajita"/>
        </w:rPr>
        <w:t>hese</w:t>
      </w:r>
      <w:r w:rsidR="001B6A07" w:rsidRPr="00D958A8">
        <w:rPr>
          <w:rFonts w:ascii="Aparajita" w:hAnsi="Aparajita" w:cs="Aparajita"/>
        </w:rPr>
        <w:t xml:space="preserve"> </w:t>
      </w:r>
      <w:r w:rsidR="00FA2676">
        <w:rPr>
          <w:rFonts w:ascii="Aparajita" w:hAnsi="Aparajita" w:cs="Aparajita"/>
        </w:rPr>
        <w:t xml:space="preserve">low-mortality-burden </w:t>
      </w:r>
      <w:r w:rsidR="001B6A07" w:rsidRPr="00D958A8">
        <w:rPr>
          <w:rFonts w:ascii="Aparajita" w:hAnsi="Aparajita" w:cs="Aparajita"/>
        </w:rPr>
        <w:t>region</w:t>
      </w:r>
      <w:r w:rsidR="00C10BE3" w:rsidRPr="00D958A8">
        <w:rPr>
          <w:rFonts w:ascii="Aparajita" w:hAnsi="Aparajita" w:cs="Aparajita"/>
        </w:rPr>
        <w:t>s</w:t>
      </w:r>
      <w:r w:rsidR="001B6A07" w:rsidRPr="00D958A8">
        <w:rPr>
          <w:rFonts w:ascii="Aparajita" w:hAnsi="Aparajita" w:cs="Aparajita"/>
        </w:rPr>
        <w:t xml:space="preserve"> </w:t>
      </w:r>
      <w:r w:rsidR="00C10BE3" w:rsidRPr="00D958A8">
        <w:rPr>
          <w:rFonts w:ascii="Aparajita" w:hAnsi="Aparajita" w:cs="Aparajita"/>
        </w:rPr>
        <w:t xml:space="preserve">may be </w:t>
      </w:r>
      <w:r w:rsidR="00E83176" w:rsidRPr="00D958A8">
        <w:rPr>
          <w:rFonts w:ascii="Aparajita" w:hAnsi="Aparajita" w:cs="Aparajita"/>
        </w:rPr>
        <w:t>elevated</w:t>
      </w:r>
      <w:r w:rsidR="00054BFC" w:rsidRPr="00D958A8">
        <w:rPr>
          <w:rFonts w:ascii="Aparajita" w:hAnsi="Aparajita" w:cs="Aparajita"/>
        </w:rPr>
        <w:t>;</w:t>
      </w:r>
      <w:r w:rsidR="00B02706" w:rsidRPr="00D958A8">
        <w:rPr>
          <w:rFonts w:ascii="Aparajita" w:hAnsi="Aparajita" w:cs="Aparajita"/>
        </w:rPr>
        <w:t xml:space="preserve"> thus</w:t>
      </w:r>
      <w:r w:rsidR="00054BFC" w:rsidRPr="00D958A8">
        <w:rPr>
          <w:rFonts w:ascii="Aparajita" w:hAnsi="Aparajita" w:cs="Aparajita"/>
        </w:rPr>
        <w:t>,</w:t>
      </w:r>
      <w:r w:rsidR="00B02706" w:rsidRPr="00D958A8">
        <w:rPr>
          <w:rFonts w:ascii="Aparajita" w:hAnsi="Aparajita" w:cs="Aparajita"/>
        </w:rPr>
        <w:t xml:space="preserve"> any </w:t>
      </w:r>
      <w:r w:rsidR="00990E7F" w:rsidRPr="00D958A8">
        <w:rPr>
          <w:rFonts w:ascii="Aparajita" w:hAnsi="Aparajita" w:cs="Aparajita"/>
        </w:rPr>
        <w:t xml:space="preserve">comparison </w:t>
      </w:r>
      <w:r w:rsidR="00B02706" w:rsidRPr="00D958A8">
        <w:rPr>
          <w:rFonts w:ascii="Aparajita" w:hAnsi="Aparajita" w:cs="Aparajita"/>
        </w:rPr>
        <w:t xml:space="preserve">drawn between </w:t>
      </w:r>
      <w:r w:rsidR="00C10BE3" w:rsidRPr="00D958A8">
        <w:rPr>
          <w:rFonts w:ascii="Aparajita" w:hAnsi="Aparajita" w:cs="Aparajita"/>
        </w:rPr>
        <w:t>these contexts</w:t>
      </w:r>
      <w:r w:rsidR="00B02706" w:rsidRPr="00D958A8">
        <w:rPr>
          <w:rFonts w:ascii="Aparajita" w:hAnsi="Aparajita" w:cs="Aparajita"/>
        </w:rPr>
        <w:t xml:space="preserve"> and Africa—a</w:t>
      </w:r>
      <w:r w:rsidR="00FA2676">
        <w:rPr>
          <w:rFonts w:ascii="Aparajita" w:hAnsi="Aparajita" w:cs="Aparajita"/>
        </w:rPr>
        <w:t xml:space="preserve"> high-mortality-burden</w:t>
      </w:r>
      <w:r w:rsidR="00B02706" w:rsidRPr="00D958A8">
        <w:rPr>
          <w:rFonts w:ascii="Aparajita" w:hAnsi="Aparajita" w:cs="Aparajita"/>
        </w:rPr>
        <w:t xml:space="preserve"> region where we </w:t>
      </w:r>
      <w:r w:rsidR="00990E7F" w:rsidRPr="00D958A8">
        <w:rPr>
          <w:rFonts w:ascii="Aparajita" w:hAnsi="Aparajita" w:cs="Aparajita"/>
        </w:rPr>
        <w:t>have almost complete survey coverage</w:t>
      </w:r>
      <w:r w:rsidR="00B02706" w:rsidRPr="00D958A8">
        <w:rPr>
          <w:rFonts w:ascii="Aparajita" w:hAnsi="Aparajita" w:cs="Aparajita"/>
        </w:rPr>
        <w:t>—</w:t>
      </w:r>
      <w:r w:rsidR="00054BFC" w:rsidRPr="00D958A8">
        <w:rPr>
          <w:rFonts w:ascii="Aparajita" w:hAnsi="Aparajita" w:cs="Aparajita"/>
        </w:rPr>
        <w:t>may be</w:t>
      </w:r>
      <w:r w:rsidR="00C10BE3" w:rsidRPr="00D958A8">
        <w:rPr>
          <w:rFonts w:ascii="Aparajita" w:hAnsi="Aparajita" w:cs="Aparajita"/>
        </w:rPr>
        <w:t xml:space="preserve"> conservative</w:t>
      </w:r>
      <w:r w:rsidR="00B02706" w:rsidRPr="00D958A8">
        <w:rPr>
          <w:rFonts w:ascii="Aparajita" w:hAnsi="Aparajita" w:cs="Aparajita"/>
        </w:rPr>
        <w:t xml:space="preserve">. </w:t>
      </w:r>
      <w:r w:rsidR="00E83176" w:rsidRPr="00D958A8">
        <w:rPr>
          <w:rFonts w:ascii="Aparajita" w:hAnsi="Aparajita" w:cs="Aparajita"/>
        </w:rPr>
        <w:t xml:space="preserve">In </w:t>
      </w:r>
      <w:r w:rsidR="007C070A" w:rsidRPr="00D958A8">
        <w:rPr>
          <w:rFonts w:ascii="Aparajita" w:hAnsi="Aparajita" w:cs="Aparajita"/>
        </w:rPr>
        <w:t>select cases</w:t>
      </w:r>
      <w:r w:rsidR="00214033" w:rsidRPr="00D958A8">
        <w:rPr>
          <w:rFonts w:ascii="Aparajita" w:hAnsi="Aparajita" w:cs="Aparajita"/>
        </w:rPr>
        <w:t xml:space="preserve">, </w:t>
      </w:r>
      <w:r w:rsidR="00E83176" w:rsidRPr="00D958A8">
        <w:rPr>
          <w:rFonts w:ascii="Aparajita" w:hAnsi="Aparajita" w:cs="Aparajita"/>
        </w:rPr>
        <w:t xml:space="preserve">the kin-cohort method produces estimates </w:t>
      </w:r>
      <w:r w:rsidR="00FA2676">
        <w:rPr>
          <w:rFonts w:ascii="Aparajita" w:hAnsi="Aparajita" w:cs="Aparajita"/>
        </w:rPr>
        <w:t xml:space="preserve">that </w:t>
      </w:r>
      <w:r w:rsidR="00E83176" w:rsidRPr="00D958A8">
        <w:rPr>
          <w:rFonts w:ascii="Aparajita" w:hAnsi="Aparajita" w:cs="Aparajita"/>
        </w:rPr>
        <w:t>lower than the survey</w:t>
      </w:r>
      <w:r w:rsidR="00990E7F" w:rsidRPr="00D958A8">
        <w:rPr>
          <w:rFonts w:ascii="Aparajita" w:hAnsi="Aparajita" w:cs="Aparajita"/>
        </w:rPr>
        <w:t>-based</w:t>
      </w:r>
      <w:r w:rsidR="00E83176" w:rsidRPr="00D958A8">
        <w:rPr>
          <w:rFonts w:ascii="Aparajita" w:hAnsi="Aparajita" w:cs="Aparajita"/>
        </w:rPr>
        <w:t xml:space="preserve"> estimates</w:t>
      </w:r>
      <w:r w:rsidR="00FA2676">
        <w:rPr>
          <w:rFonts w:ascii="Aparajita" w:hAnsi="Aparajita" w:cs="Aparajita"/>
        </w:rPr>
        <w:t xml:space="preserve"> (see Figure S1)</w:t>
      </w:r>
      <w:r w:rsidR="00E83176" w:rsidRPr="00D958A8">
        <w:rPr>
          <w:rFonts w:ascii="Aparajita" w:hAnsi="Aparajita" w:cs="Aparajita"/>
        </w:rPr>
        <w:t xml:space="preserve">. </w:t>
      </w:r>
      <w:r w:rsidR="00990E7F" w:rsidRPr="00D958A8">
        <w:rPr>
          <w:rFonts w:ascii="Aparajita" w:hAnsi="Aparajita" w:cs="Aparajita"/>
        </w:rPr>
        <w:t>This could be because</w:t>
      </w:r>
      <w:r w:rsidR="00F52592" w:rsidRPr="00D958A8">
        <w:rPr>
          <w:rFonts w:ascii="Aparajita" w:hAnsi="Aparajita" w:cs="Aparajita"/>
        </w:rPr>
        <w:t xml:space="preserve"> child deaths are underestimated in the survey data</w:t>
      </w:r>
      <w:r w:rsidR="00E83176" w:rsidRPr="00D958A8">
        <w:rPr>
          <w:rFonts w:ascii="Aparajita" w:hAnsi="Aparajita" w:cs="Aparajita"/>
        </w:rPr>
        <w:t>; e</w:t>
      </w:r>
      <w:r w:rsidR="00A25B0A" w:rsidRPr="00D958A8">
        <w:rPr>
          <w:rFonts w:ascii="Aparajita" w:hAnsi="Aparajita" w:cs="Aparajita"/>
        </w:rPr>
        <w:t xml:space="preserve">ven though </w:t>
      </w:r>
      <w:r w:rsidR="008A0317" w:rsidRPr="00D958A8">
        <w:rPr>
          <w:rFonts w:ascii="Aparajita" w:hAnsi="Aparajita" w:cs="Aparajita"/>
        </w:rPr>
        <w:t xml:space="preserve">the survey </w:t>
      </w:r>
      <w:r w:rsidR="00A25B0A" w:rsidRPr="00D958A8">
        <w:rPr>
          <w:rFonts w:ascii="Aparajita" w:hAnsi="Aparajita" w:cs="Aparajita"/>
        </w:rPr>
        <w:t>estimates are derived from</w:t>
      </w:r>
      <w:r w:rsidR="00266175" w:rsidRPr="00D958A8">
        <w:rPr>
          <w:rFonts w:ascii="Aparajita" w:hAnsi="Aparajita" w:cs="Aparajita"/>
        </w:rPr>
        <w:t xml:space="preserve"> nationally</w:t>
      </w:r>
      <w:r w:rsidR="008A0317" w:rsidRPr="00D958A8">
        <w:rPr>
          <w:rFonts w:ascii="Aparajita" w:hAnsi="Aparajita" w:cs="Aparajita"/>
        </w:rPr>
        <w:t xml:space="preserve"> </w:t>
      </w:r>
      <w:r w:rsidR="00266175" w:rsidRPr="00D958A8">
        <w:rPr>
          <w:rFonts w:ascii="Aparajita" w:hAnsi="Aparajita" w:cs="Aparajita"/>
        </w:rPr>
        <w:t xml:space="preserve">representative samples, </w:t>
      </w:r>
      <w:r w:rsidR="00330B82" w:rsidRPr="00D958A8">
        <w:rPr>
          <w:rFonts w:ascii="Aparajita" w:hAnsi="Aparajita" w:cs="Aparajita"/>
        </w:rPr>
        <w:t>mothers may underreport the deaths of children</w:t>
      </w:r>
      <w:r w:rsidR="00E83176" w:rsidRPr="00D958A8">
        <w:rPr>
          <w:rFonts w:ascii="Aparajita" w:hAnsi="Aparajita" w:cs="Aparajita"/>
        </w:rPr>
        <w:t xml:space="preserve"> or there may be </w:t>
      </w:r>
      <w:r w:rsidR="008A0317" w:rsidRPr="00D958A8">
        <w:rPr>
          <w:rFonts w:ascii="Aparajita" w:hAnsi="Aparajita" w:cs="Aparajita"/>
        </w:rPr>
        <w:t>hard</w:t>
      </w:r>
      <w:r w:rsidR="0013675E" w:rsidRPr="00D958A8">
        <w:rPr>
          <w:rFonts w:ascii="Aparajita" w:hAnsi="Aparajita" w:cs="Aparajita"/>
        </w:rPr>
        <w:t>-</w:t>
      </w:r>
      <w:r w:rsidR="008A0317" w:rsidRPr="00D958A8">
        <w:rPr>
          <w:rFonts w:ascii="Aparajita" w:hAnsi="Aparajita" w:cs="Aparajita"/>
        </w:rPr>
        <w:t>to</w:t>
      </w:r>
      <w:r w:rsidR="0013675E" w:rsidRPr="00D958A8">
        <w:rPr>
          <w:rFonts w:ascii="Aparajita" w:hAnsi="Aparajita" w:cs="Aparajita"/>
        </w:rPr>
        <w:t>-</w:t>
      </w:r>
      <w:r w:rsidR="008A0317" w:rsidRPr="00D958A8">
        <w:rPr>
          <w:rFonts w:ascii="Aparajita" w:hAnsi="Aparajita" w:cs="Aparajita"/>
        </w:rPr>
        <w:t>reach populations</w:t>
      </w:r>
      <w:r w:rsidR="00330B82" w:rsidRPr="00D958A8">
        <w:rPr>
          <w:rFonts w:ascii="Aparajita" w:hAnsi="Aparajita" w:cs="Aparajita"/>
        </w:rPr>
        <w:t xml:space="preserve">—including those affected by conflict and thus more </w:t>
      </w:r>
      <w:r w:rsidR="00990E7F" w:rsidRPr="00D958A8">
        <w:rPr>
          <w:rFonts w:ascii="Aparajita" w:hAnsi="Aparajita" w:cs="Aparajita"/>
        </w:rPr>
        <w:t>burdened by</w:t>
      </w:r>
      <w:r w:rsidR="0013675E" w:rsidRPr="00D958A8">
        <w:rPr>
          <w:rFonts w:ascii="Aparajita" w:hAnsi="Aparajita" w:cs="Aparajita"/>
        </w:rPr>
        <w:t xml:space="preserve"> </w:t>
      </w:r>
      <w:r w:rsidR="00330B82" w:rsidRPr="00D958A8">
        <w:rPr>
          <w:rFonts w:ascii="Aparajita" w:hAnsi="Aparajita" w:cs="Aparajita"/>
        </w:rPr>
        <w:t>child loss—</w:t>
      </w:r>
      <w:r w:rsidR="00E83176" w:rsidRPr="00D958A8">
        <w:rPr>
          <w:rFonts w:ascii="Aparajita" w:hAnsi="Aparajita" w:cs="Aparajita"/>
        </w:rPr>
        <w:t>that are</w:t>
      </w:r>
      <w:r w:rsidR="006F2B43" w:rsidRPr="00D958A8">
        <w:rPr>
          <w:rFonts w:ascii="Aparajita" w:hAnsi="Aparajita" w:cs="Aparajita"/>
        </w:rPr>
        <w:t xml:space="preserve"> </w:t>
      </w:r>
      <w:r w:rsidR="00330B82" w:rsidRPr="00D958A8">
        <w:rPr>
          <w:rFonts w:ascii="Aparajita" w:hAnsi="Aparajita" w:cs="Aparajita"/>
        </w:rPr>
        <w:t>underrepresented in national surveys</w:t>
      </w:r>
      <w:r w:rsidR="008A0317" w:rsidRPr="00D958A8">
        <w:rPr>
          <w:rFonts w:ascii="Aparajita" w:hAnsi="Aparajita" w:cs="Aparajita"/>
        </w:rPr>
        <w:t>.</w:t>
      </w:r>
      <w:r w:rsidR="00330B82" w:rsidRPr="00D958A8">
        <w:rPr>
          <w:rFonts w:ascii="Aparajita" w:hAnsi="Aparajita" w:cs="Aparajita"/>
        </w:rPr>
        <w:t xml:space="preserve"> </w:t>
      </w:r>
    </w:p>
    <w:p w14:paraId="2B4DEB49" w14:textId="44DB4B25" w:rsidR="00114E0C" w:rsidRPr="00D958A8" w:rsidRDefault="006D57CB" w:rsidP="00D958A8">
      <w:pPr>
        <w:spacing w:line="480" w:lineRule="auto"/>
        <w:rPr>
          <w:rFonts w:ascii="Aparajita" w:hAnsi="Aparajita" w:cs="Aparajita"/>
        </w:rPr>
      </w:pPr>
      <w:r w:rsidRPr="00D958A8">
        <w:rPr>
          <w:rFonts w:ascii="Aparajita" w:hAnsi="Aparajita" w:cs="Aparajita"/>
          <w:b/>
          <w:bCs/>
        </w:rPr>
        <w:t xml:space="preserve">RESULTS </w:t>
      </w:r>
    </w:p>
    <w:p w14:paraId="67662DF9" w14:textId="77777777" w:rsidR="002B27F1" w:rsidRPr="00D958A8" w:rsidRDefault="005E2C4C" w:rsidP="00D958A8">
      <w:pPr>
        <w:spacing w:line="480" w:lineRule="auto"/>
        <w:rPr>
          <w:rFonts w:ascii="Aparajita" w:hAnsi="Aparajita" w:cs="Aparajita"/>
          <w:b/>
          <w:bCs/>
        </w:rPr>
      </w:pPr>
      <w:r w:rsidRPr="00D958A8">
        <w:rPr>
          <w:rFonts w:ascii="Aparajita" w:hAnsi="Aparajita" w:cs="Aparajita"/>
          <w:b/>
          <w:bCs/>
        </w:rPr>
        <w:t xml:space="preserve">Maternal Burden of Infant Mortality </w:t>
      </w:r>
    </w:p>
    <w:p w14:paraId="0FFBADD2" w14:textId="76FD7E42" w:rsidR="003B178E" w:rsidRPr="00D958A8" w:rsidRDefault="00DC1A4D" w:rsidP="00D958A8">
      <w:pPr>
        <w:spacing w:line="480" w:lineRule="auto"/>
        <w:rPr>
          <w:rFonts w:ascii="Aparajita" w:hAnsi="Aparajita" w:cs="Aparajita"/>
          <w:b/>
          <w:bCs/>
        </w:rPr>
      </w:pPr>
      <w:r w:rsidRPr="00D958A8">
        <w:rPr>
          <w:rFonts w:ascii="Aparajita" w:hAnsi="Aparajita" w:cs="Aparajita"/>
          <w:b/>
          <w:bCs/>
        </w:rPr>
        <w:t xml:space="preserve">Fig. </w:t>
      </w:r>
      <w:r w:rsidR="00B429E5" w:rsidRPr="00D958A8">
        <w:rPr>
          <w:rFonts w:ascii="Aparajita" w:hAnsi="Aparajita" w:cs="Aparajita"/>
          <w:b/>
          <w:bCs/>
        </w:rPr>
        <w:t>1</w:t>
      </w:r>
      <w:r w:rsidR="00B429E5" w:rsidRPr="00D958A8">
        <w:rPr>
          <w:rFonts w:ascii="Aparajita" w:hAnsi="Aparajita" w:cs="Aparajita"/>
        </w:rPr>
        <w:t xml:space="preserve"> </w:t>
      </w:r>
      <w:r w:rsidR="005637B6" w:rsidRPr="00D958A8">
        <w:rPr>
          <w:rFonts w:ascii="Aparajita" w:hAnsi="Aparajita" w:cs="Aparajita"/>
        </w:rPr>
        <w:t xml:space="preserve">maps </w:t>
      </w:r>
      <w:r w:rsidR="00A67263" w:rsidRPr="00D958A8">
        <w:rPr>
          <w:rFonts w:ascii="Aparajita" w:hAnsi="Aparajita" w:cs="Aparajita"/>
        </w:rPr>
        <w:t>the mIM</w:t>
      </w:r>
      <w:r w:rsidR="005637B6" w:rsidRPr="00D958A8">
        <w:rPr>
          <w:rFonts w:ascii="Aparajita" w:hAnsi="Aparajita" w:cs="Aparajita"/>
        </w:rPr>
        <w:t xml:space="preserve">, </w:t>
      </w:r>
      <w:r w:rsidR="006D57CB" w:rsidRPr="00D958A8">
        <w:rPr>
          <w:rFonts w:ascii="Aparajita" w:hAnsi="Aparajita" w:cs="Aparajita"/>
        </w:rPr>
        <w:t xml:space="preserve">offering </w:t>
      </w:r>
      <w:r w:rsidR="005637B6" w:rsidRPr="00D958A8">
        <w:rPr>
          <w:rFonts w:ascii="Aparajita" w:hAnsi="Aparajita" w:cs="Aparajita"/>
        </w:rPr>
        <w:t xml:space="preserve">a worldwide portrait of </w:t>
      </w:r>
      <w:r w:rsidR="00A67263" w:rsidRPr="00D958A8">
        <w:rPr>
          <w:rFonts w:ascii="Aparajita" w:hAnsi="Aparajita" w:cs="Aparajita"/>
        </w:rPr>
        <w:t xml:space="preserve">the prevalence of mothers </w:t>
      </w:r>
      <w:r w:rsidR="00077E6E" w:rsidRPr="00D958A8">
        <w:rPr>
          <w:rFonts w:ascii="Aparajita" w:hAnsi="Aparajita" w:cs="Aparajita"/>
        </w:rPr>
        <w:t xml:space="preserve">(20-44 years old) </w:t>
      </w:r>
      <w:r w:rsidR="00A67263" w:rsidRPr="00D958A8">
        <w:rPr>
          <w:rFonts w:ascii="Aparajita" w:hAnsi="Aparajita" w:cs="Aparajita"/>
        </w:rPr>
        <w:t xml:space="preserve">who have experienced an infant </w:t>
      </w:r>
      <w:r w:rsidR="00014B37" w:rsidRPr="00D958A8">
        <w:rPr>
          <w:rFonts w:ascii="Aparajita" w:hAnsi="Aparajita" w:cs="Aparajita"/>
        </w:rPr>
        <w:t>de</w:t>
      </w:r>
      <w:r w:rsidR="005637B6" w:rsidRPr="00D958A8">
        <w:rPr>
          <w:rFonts w:ascii="Aparajita" w:hAnsi="Aparajita" w:cs="Aparajita"/>
        </w:rPr>
        <w:t>ath</w:t>
      </w:r>
      <w:r w:rsidR="00A67263" w:rsidRPr="00D958A8">
        <w:rPr>
          <w:rFonts w:ascii="Aparajita" w:hAnsi="Aparajita" w:cs="Aparajita"/>
        </w:rPr>
        <w:t xml:space="preserve">. </w:t>
      </w:r>
      <w:r w:rsidR="00632182" w:rsidRPr="00D958A8">
        <w:rPr>
          <w:rFonts w:ascii="Aparajita" w:hAnsi="Aparajita" w:cs="Aparajita"/>
        </w:rPr>
        <w:t xml:space="preserve">In </w:t>
      </w:r>
      <w:r w:rsidR="008737E8" w:rsidRPr="00D958A8">
        <w:rPr>
          <w:rFonts w:ascii="Aparajita" w:hAnsi="Aparajita" w:cs="Aparajita"/>
        </w:rPr>
        <w:t xml:space="preserve">13 </w:t>
      </w:r>
      <w:r w:rsidR="00632182" w:rsidRPr="00D958A8">
        <w:rPr>
          <w:rFonts w:ascii="Aparajita" w:hAnsi="Aparajita" w:cs="Aparajita"/>
        </w:rPr>
        <w:t>countries</w:t>
      </w:r>
      <w:r w:rsidR="0094598E" w:rsidRPr="00D958A8">
        <w:rPr>
          <w:rFonts w:ascii="Aparajita" w:hAnsi="Aparajita" w:cs="Aparajita"/>
        </w:rPr>
        <w:t xml:space="preserve">, fewer than </w:t>
      </w:r>
      <w:r w:rsidR="00632182" w:rsidRPr="00D958A8">
        <w:rPr>
          <w:rFonts w:ascii="Aparajita" w:hAnsi="Aparajita" w:cs="Aparajita"/>
        </w:rPr>
        <w:t xml:space="preserve">5 </w:t>
      </w:r>
      <w:r w:rsidR="00A67263" w:rsidRPr="00D958A8">
        <w:rPr>
          <w:rFonts w:ascii="Aparajita" w:hAnsi="Aparajita" w:cs="Aparajita"/>
        </w:rPr>
        <w:t xml:space="preserve">per 1000 of mothers 20-44 and </w:t>
      </w:r>
      <w:r w:rsidR="00D050D4" w:rsidRPr="00D958A8">
        <w:rPr>
          <w:rFonts w:ascii="Aparajita" w:hAnsi="Aparajita" w:cs="Aparajita"/>
        </w:rPr>
        <w:t>20</w:t>
      </w:r>
      <w:r w:rsidR="00AD1AE7" w:rsidRPr="00D958A8">
        <w:rPr>
          <w:rFonts w:ascii="Aparajita" w:hAnsi="Aparajita" w:cs="Aparajita"/>
        </w:rPr>
        <w:t xml:space="preserve"> per 1000</w:t>
      </w:r>
      <w:r w:rsidR="00A67263" w:rsidRPr="00D958A8">
        <w:rPr>
          <w:rFonts w:ascii="Aparajita" w:hAnsi="Aparajita" w:cs="Aparajita"/>
        </w:rPr>
        <w:t xml:space="preserve"> </w:t>
      </w:r>
      <w:r w:rsidR="00AD1AE7" w:rsidRPr="00D958A8">
        <w:rPr>
          <w:rFonts w:ascii="Aparajita" w:hAnsi="Aparajita" w:cs="Aparajita"/>
        </w:rPr>
        <w:t>m</w:t>
      </w:r>
      <w:r w:rsidR="00A67263" w:rsidRPr="00D958A8">
        <w:rPr>
          <w:rFonts w:ascii="Aparajita" w:hAnsi="Aparajita" w:cs="Aparajita"/>
        </w:rPr>
        <w:t xml:space="preserve">others 45-49 </w:t>
      </w:r>
      <w:r w:rsidR="00DC0D12" w:rsidRPr="00D958A8">
        <w:rPr>
          <w:rFonts w:ascii="Aparajita" w:hAnsi="Aparajita" w:cs="Aparajita"/>
        </w:rPr>
        <w:t>have ever lost an infan</w:t>
      </w:r>
      <w:r w:rsidR="00A67263" w:rsidRPr="00D958A8">
        <w:rPr>
          <w:rFonts w:ascii="Aparajita" w:hAnsi="Aparajita" w:cs="Aparajita"/>
        </w:rPr>
        <w:t>t</w:t>
      </w:r>
      <w:r w:rsidR="00632182" w:rsidRPr="00D958A8">
        <w:rPr>
          <w:rFonts w:ascii="Aparajita" w:hAnsi="Aparajita" w:cs="Aparajita"/>
        </w:rPr>
        <w:t xml:space="preserve"> (Hong Kong, </w:t>
      </w:r>
      <w:r w:rsidR="00C8336C" w:rsidRPr="00D958A8">
        <w:rPr>
          <w:rFonts w:ascii="Aparajita" w:hAnsi="Aparajita" w:cs="Aparajita"/>
        </w:rPr>
        <w:t xml:space="preserve">Japan, </w:t>
      </w:r>
      <w:r w:rsidR="00632182" w:rsidRPr="00D958A8">
        <w:rPr>
          <w:rFonts w:ascii="Aparajita" w:hAnsi="Aparajita" w:cs="Aparajita"/>
        </w:rPr>
        <w:t>Singapore,</w:t>
      </w:r>
      <w:r w:rsidR="00AE2DF2" w:rsidRPr="00D958A8">
        <w:rPr>
          <w:rFonts w:ascii="Aparajita" w:hAnsi="Aparajita" w:cs="Aparajita"/>
        </w:rPr>
        <w:t xml:space="preserve"> South Korea, Czech Republic, </w:t>
      </w:r>
      <w:r w:rsidR="00D14DB9" w:rsidRPr="00D958A8">
        <w:rPr>
          <w:rFonts w:ascii="Aparajita" w:hAnsi="Aparajita" w:cs="Aparajita"/>
        </w:rPr>
        <w:t xml:space="preserve">Slovenia, </w:t>
      </w:r>
      <w:r w:rsidR="00632182" w:rsidRPr="00D958A8">
        <w:rPr>
          <w:rFonts w:ascii="Aparajita" w:hAnsi="Aparajita" w:cs="Aparajita"/>
        </w:rPr>
        <w:t xml:space="preserve">Finland, </w:t>
      </w:r>
      <w:r w:rsidR="00C8336C" w:rsidRPr="00D958A8">
        <w:rPr>
          <w:rFonts w:ascii="Aparajita" w:hAnsi="Aparajita" w:cs="Aparajita"/>
        </w:rPr>
        <w:t>Iceland,</w:t>
      </w:r>
      <w:r w:rsidR="00AE2DF2" w:rsidRPr="00D958A8">
        <w:rPr>
          <w:rFonts w:ascii="Aparajita" w:hAnsi="Aparajita" w:cs="Aparajita"/>
        </w:rPr>
        <w:t xml:space="preserve"> Italy,</w:t>
      </w:r>
      <w:r w:rsidR="00C8336C" w:rsidRPr="00D958A8">
        <w:rPr>
          <w:rFonts w:ascii="Aparajita" w:hAnsi="Aparajita" w:cs="Aparajita"/>
        </w:rPr>
        <w:t xml:space="preserve"> </w:t>
      </w:r>
      <w:r w:rsidR="00AE2DF2" w:rsidRPr="00D958A8">
        <w:rPr>
          <w:rFonts w:ascii="Aparajita" w:hAnsi="Aparajita" w:cs="Aparajita"/>
        </w:rPr>
        <w:t xml:space="preserve">Norway, Portugal, </w:t>
      </w:r>
      <w:r w:rsidR="00632182" w:rsidRPr="00D958A8">
        <w:rPr>
          <w:rFonts w:ascii="Aparajita" w:hAnsi="Aparajita" w:cs="Aparajita"/>
        </w:rPr>
        <w:t xml:space="preserve">Spain, </w:t>
      </w:r>
      <w:r w:rsidR="00C8336C" w:rsidRPr="00D958A8">
        <w:rPr>
          <w:rFonts w:ascii="Aparajita" w:hAnsi="Aparajita" w:cs="Aparajita"/>
        </w:rPr>
        <w:t>Sweden</w:t>
      </w:r>
      <w:r w:rsidR="00D14DB9" w:rsidRPr="00D958A8">
        <w:rPr>
          <w:rFonts w:ascii="Aparajita" w:hAnsi="Aparajita" w:cs="Aparajita"/>
        </w:rPr>
        <w:t>;</w:t>
      </w:r>
      <w:r w:rsidR="00C8336C" w:rsidRPr="00D958A8">
        <w:rPr>
          <w:rFonts w:ascii="Aparajita" w:hAnsi="Aparajita" w:cs="Aparajita"/>
        </w:rPr>
        <w:t xml:space="preserve"> see Table</w:t>
      </w:r>
      <w:r w:rsidR="00F35274" w:rsidRPr="00D958A8">
        <w:rPr>
          <w:rFonts w:ascii="Aparajita" w:hAnsi="Aparajita" w:cs="Aparajita"/>
        </w:rPr>
        <w:t xml:space="preserve"> S1</w:t>
      </w:r>
      <w:r w:rsidR="00632182" w:rsidRPr="00D958A8">
        <w:rPr>
          <w:rFonts w:ascii="Aparajita" w:hAnsi="Aparajita" w:cs="Aparajita"/>
        </w:rPr>
        <w:t>)</w:t>
      </w:r>
      <w:r w:rsidR="00DC0D12" w:rsidRPr="00D958A8">
        <w:rPr>
          <w:rFonts w:ascii="Aparajita" w:hAnsi="Aparajita" w:cs="Aparajita"/>
        </w:rPr>
        <w:t xml:space="preserve">. </w:t>
      </w:r>
      <w:r w:rsidR="00D050D4" w:rsidRPr="00D958A8">
        <w:rPr>
          <w:rFonts w:ascii="Aparajita" w:hAnsi="Aparajita" w:cs="Aparajita"/>
        </w:rPr>
        <w:t xml:space="preserve">The </w:t>
      </w:r>
      <w:r w:rsidR="00632182" w:rsidRPr="00D958A8">
        <w:rPr>
          <w:rFonts w:ascii="Aparajita" w:hAnsi="Aparajita" w:cs="Aparajita"/>
        </w:rPr>
        <w:t>mIM is slightly higher in the</w:t>
      </w:r>
      <w:r w:rsidR="00D050D4" w:rsidRPr="00D958A8">
        <w:rPr>
          <w:rFonts w:ascii="Aparajita" w:hAnsi="Aparajita" w:cs="Aparajita"/>
        </w:rPr>
        <w:t xml:space="preserve"> United States</w:t>
      </w:r>
      <w:r w:rsidR="00F52592" w:rsidRPr="00D958A8">
        <w:rPr>
          <w:rFonts w:ascii="Aparajita" w:hAnsi="Aparajita" w:cs="Aparajita"/>
        </w:rPr>
        <w:t>, where</w:t>
      </w:r>
      <w:r w:rsidR="00371195" w:rsidRPr="00D958A8">
        <w:rPr>
          <w:rFonts w:ascii="Aparajita" w:hAnsi="Aparajita" w:cs="Aparajita"/>
        </w:rPr>
        <w:t xml:space="preserve"> </w:t>
      </w:r>
      <w:r w:rsidR="00F13C9E" w:rsidRPr="00D958A8">
        <w:rPr>
          <w:rFonts w:ascii="Aparajita" w:hAnsi="Aparajita" w:cs="Aparajita"/>
        </w:rPr>
        <w:t xml:space="preserve">NSFG survey </w:t>
      </w:r>
      <w:r w:rsidR="00F52592" w:rsidRPr="00D958A8">
        <w:rPr>
          <w:rFonts w:ascii="Aparajita" w:hAnsi="Aparajita" w:cs="Aparajita"/>
        </w:rPr>
        <w:t xml:space="preserve">data shows that </w:t>
      </w:r>
      <w:r w:rsidR="00CA6B00" w:rsidRPr="00D958A8">
        <w:rPr>
          <w:rFonts w:ascii="Aparajita" w:hAnsi="Aparajita" w:cs="Aparajita"/>
        </w:rPr>
        <w:t xml:space="preserve">7.2 per 1000 </w:t>
      </w:r>
      <w:r w:rsidR="00F52592" w:rsidRPr="00D958A8">
        <w:rPr>
          <w:rFonts w:ascii="Aparajita" w:hAnsi="Aparajita" w:cs="Aparajita"/>
        </w:rPr>
        <w:t>mothers</w:t>
      </w:r>
      <w:r w:rsidR="00CA6B00" w:rsidRPr="00D958A8">
        <w:rPr>
          <w:rFonts w:ascii="Aparajita" w:hAnsi="Aparajita" w:cs="Aparajita"/>
        </w:rPr>
        <w:t xml:space="preserve"> have lost a child</w:t>
      </w:r>
      <w:r w:rsidR="008737E8" w:rsidRPr="00D958A8">
        <w:rPr>
          <w:rFonts w:ascii="Aparajita" w:hAnsi="Aparajita" w:cs="Aparajita"/>
        </w:rPr>
        <w:t>.</w:t>
      </w:r>
      <w:r w:rsidR="00CA6B00" w:rsidRPr="00D958A8">
        <w:rPr>
          <w:rFonts w:ascii="Aparajita" w:hAnsi="Aparajita" w:cs="Aparajita"/>
        </w:rPr>
        <w:t xml:space="preserve"> </w:t>
      </w:r>
    </w:p>
    <w:p w14:paraId="2C1B0AA4" w14:textId="69CC97AE" w:rsidR="003D77A1" w:rsidRPr="00D958A8" w:rsidRDefault="003D77A1" w:rsidP="00D958A8">
      <w:pPr>
        <w:spacing w:line="480" w:lineRule="auto"/>
        <w:ind w:firstLine="720"/>
        <w:rPr>
          <w:rFonts w:ascii="Aparajita" w:hAnsi="Aparajita" w:cs="Aparajita"/>
        </w:rPr>
      </w:pPr>
      <w:r w:rsidRPr="00D958A8">
        <w:rPr>
          <w:rFonts w:ascii="Aparajita" w:hAnsi="Aparajita" w:cs="Aparajita"/>
        </w:rPr>
        <w:t xml:space="preserve">In </w:t>
      </w:r>
      <w:r w:rsidR="00077E6E" w:rsidRPr="00D958A8">
        <w:rPr>
          <w:rFonts w:ascii="Aparajita" w:hAnsi="Aparajita" w:cs="Aparajita"/>
        </w:rPr>
        <w:t>more than</w:t>
      </w:r>
      <w:r w:rsidR="00632182" w:rsidRPr="00D958A8">
        <w:rPr>
          <w:rFonts w:ascii="Aparajita" w:hAnsi="Aparajita" w:cs="Aparajita"/>
        </w:rPr>
        <w:t xml:space="preserve"> </w:t>
      </w:r>
      <w:r w:rsidR="005C6294" w:rsidRPr="00D958A8">
        <w:rPr>
          <w:rFonts w:ascii="Aparajita" w:hAnsi="Aparajita" w:cs="Aparajita"/>
        </w:rPr>
        <w:t xml:space="preserve">30 </w:t>
      </w:r>
      <w:r w:rsidR="003B178E" w:rsidRPr="00D958A8">
        <w:rPr>
          <w:rFonts w:ascii="Aparajita" w:hAnsi="Aparajita" w:cs="Aparajita"/>
        </w:rPr>
        <w:t>countries</w:t>
      </w:r>
      <w:r w:rsidRPr="00D958A8">
        <w:rPr>
          <w:rFonts w:ascii="Aparajita" w:hAnsi="Aparajita" w:cs="Aparajita"/>
        </w:rPr>
        <w:t xml:space="preserve">, the </w:t>
      </w:r>
      <w:r w:rsidR="003B178E" w:rsidRPr="00D958A8">
        <w:rPr>
          <w:rFonts w:ascii="Aparajita" w:hAnsi="Aparajita" w:cs="Aparajita"/>
        </w:rPr>
        <w:t xml:space="preserve">mIM </w:t>
      </w:r>
      <w:r w:rsidRPr="00D958A8">
        <w:rPr>
          <w:rFonts w:ascii="Aparajita" w:hAnsi="Aparajita" w:cs="Aparajita"/>
        </w:rPr>
        <w:t>exceeds</w:t>
      </w:r>
      <w:r w:rsidR="00197349" w:rsidRPr="00D958A8">
        <w:rPr>
          <w:rFonts w:ascii="Aparajita" w:hAnsi="Aparajita" w:cs="Aparajita"/>
        </w:rPr>
        <w:t xml:space="preserve"> </w:t>
      </w:r>
      <w:r w:rsidR="005C6294" w:rsidRPr="00D958A8">
        <w:rPr>
          <w:rFonts w:ascii="Aparajita" w:hAnsi="Aparajita" w:cs="Aparajita"/>
        </w:rPr>
        <w:t xml:space="preserve">150 </w:t>
      </w:r>
      <w:r w:rsidR="00197349" w:rsidRPr="00D958A8">
        <w:rPr>
          <w:rFonts w:ascii="Aparajita" w:hAnsi="Aparajita" w:cs="Aparajita"/>
        </w:rPr>
        <w:t>per 1000 mothers ages 20-44 years old</w:t>
      </w:r>
      <w:r w:rsidR="000C6EE6" w:rsidRPr="00D958A8">
        <w:rPr>
          <w:rFonts w:ascii="Aparajita" w:hAnsi="Aparajita" w:cs="Aparajita"/>
        </w:rPr>
        <w:t>.</w:t>
      </w:r>
      <w:r w:rsidR="00DD5162" w:rsidRPr="00D958A8">
        <w:rPr>
          <w:rFonts w:ascii="Aparajita" w:hAnsi="Aparajita" w:cs="Aparajita"/>
        </w:rPr>
        <w:t xml:space="preserve"> </w:t>
      </w:r>
      <w:r w:rsidR="006B32B2" w:rsidRPr="00D958A8">
        <w:rPr>
          <w:rFonts w:ascii="Aparajita" w:hAnsi="Aparajita" w:cs="Aparajita"/>
        </w:rPr>
        <w:t xml:space="preserve">And in as many as </w:t>
      </w:r>
      <w:r w:rsidR="00FA0EBA" w:rsidRPr="00D958A8">
        <w:rPr>
          <w:rFonts w:ascii="Aparajita" w:hAnsi="Aparajita" w:cs="Aparajita"/>
        </w:rPr>
        <w:t xml:space="preserve">16 </w:t>
      </w:r>
      <w:r w:rsidR="006B32B2" w:rsidRPr="00D958A8">
        <w:rPr>
          <w:rFonts w:ascii="Aparajita" w:hAnsi="Aparajita" w:cs="Aparajita"/>
        </w:rPr>
        <w:t xml:space="preserve">of these </w:t>
      </w:r>
      <w:r w:rsidR="00FA0EBA" w:rsidRPr="00D958A8">
        <w:rPr>
          <w:rFonts w:ascii="Aparajita" w:hAnsi="Aparajita" w:cs="Aparajita"/>
        </w:rPr>
        <w:t>countries</w:t>
      </w:r>
      <w:r w:rsidR="006B32B2" w:rsidRPr="00D958A8">
        <w:rPr>
          <w:rFonts w:ascii="Aparajita" w:hAnsi="Aparajita" w:cs="Aparajita"/>
        </w:rPr>
        <w:t>, all located</w:t>
      </w:r>
      <w:r w:rsidR="00FA0EBA" w:rsidRPr="00D958A8">
        <w:rPr>
          <w:rFonts w:ascii="Aparajita" w:hAnsi="Aparajita" w:cs="Aparajita"/>
        </w:rPr>
        <w:t xml:space="preserve"> in </w:t>
      </w:r>
      <w:r w:rsidR="00D61E95" w:rsidRPr="00D958A8">
        <w:rPr>
          <w:rFonts w:ascii="Aparajita" w:hAnsi="Aparajita" w:cs="Aparajita"/>
        </w:rPr>
        <w:t xml:space="preserve">sub-Saharan </w:t>
      </w:r>
      <w:r w:rsidR="001B3AD3" w:rsidRPr="00D958A8">
        <w:rPr>
          <w:rFonts w:ascii="Aparajita" w:hAnsi="Aparajita" w:cs="Aparajita"/>
        </w:rPr>
        <w:t>Africa</w:t>
      </w:r>
      <w:r w:rsidR="00D14DB9" w:rsidRPr="00D958A8">
        <w:rPr>
          <w:rFonts w:ascii="Aparajita" w:hAnsi="Aparajita" w:cs="Aparajita"/>
        </w:rPr>
        <w:t xml:space="preserve"> and the Middle East</w:t>
      </w:r>
      <w:r w:rsidR="001B3AD3" w:rsidRPr="00D958A8">
        <w:rPr>
          <w:rFonts w:ascii="Aparajita" w:hAnsi="Aparajita" w:cs="Aparajita"/>
        </w:rPr>
        <w:t>,</w:t>
      </w:r>
      <w:r w:rsidR="000142D1" w:rsidRPr="00D958A8">
        <w:rPr>
          <w:rFonts w:ascii="Aparajita" w:hAnsi="Aparajita" w:cs="Aparajita"/>
        </w:rPr>
        <w:t xml:space="preserve"> more than </w:t>
      </w:r>
      <w:r w:rsidR="00FA0EBA" w:rsidRPr="00D958A8">
        <w:rPr>
          <w:rFonts w:ascii="Aparajita" w:hAnsi="Aparajita" w:cs="Aparajita"/>
        </w:rPr>
        <w:t xml:space="preserve">200 </w:t>
      </w:r>
      <w:r w:rsidR="00A67263" w:rsidRPr="00D958A8">
        <w:rPr>
          <w:rFonts w:ascii="Aparajita" w:hAnsi="Aparajita" w:cs="Aparajita"/>
        </w:rPr>
        <w:t xml:space="preserve">per 1000 </w:t>
      </w:r>
      <w:r w:rsidR="00F23A15" w:rsidRPr="00D958A8">
        <w:rPr>
          <w:rFonts w:ascii="Aparajita" w:hAnsi="Aparajita" w:cs="Aparajita"/>
        </w:rPr>
        <w:t xml:space="preserve">younger mothers </w:t>
      </w:r>
      <w:r w:rsidR="000142D1" w:rsidRPr="00D958A8">
        <w:rPr>
          <w:rFonts w:ascii="Aparajita" w:hAnsi="Aparajita" w:cs="Aparajita"/>
        </w:rPr>
        <w:t>have</w:t>
      </w:r>
      <w:r w:rsidR="008A0317" w:rsidRPr="00D958A8">
        <w:rPr>
          <w:rFonts w:ascii="Aparajita" w:hAnsi="Aparajita" w:cs="Aparajita"/>
        </w:rPr>
        <w:t xml:space="preserve"> </w:t>
      </w:r>
      <w:r w:rsidR="00A67263" w:rsidRPr="00D958A8">
        <w:rPr>
          <w:rFonts w:ascii="Aparajita" w:hAnsi="Aparajita" w:cs="Aparajita"/>
        </w:rPr>
        <w:t>lost an infant</w:t>
      </w:r>
      <w:r w:rsidR="00DD5162" w:rsidRPr="00D958A8">
        <w:rPr>
          <w:rFonts w:ascii="Aparajita" w:hAnsi="Aparajita" w:cs="Aparajita"/>
        </w:rPr>
        <w:t xml:space="preserve"> (</w:t>
      </w:r>
      <w:r w:rsidR="00D81742" w:rsidRPr="00D958A8">
        <w:rPr>
          <w:rFonts w:ascii="Aparajita" w:hAnsi="Aparajita" w:cs="Aparajita"/>
        </w:rPr>
        <w:t xml:space="preserve">Afghanistan, </w:t>
      </w:r>
      <w:r w:rsidR="00DD5162" w:rsidRPr="00D958A8">
        <w:rPr>
          <w:rFonts w:ascii="Aparajita" w:hAnsi="Aparajita" w:cs="Aparajita"/>
        </w:rPr>
        <w:t xml:space="preserve">Burkina Faso, Central African Republic, Chad, Democratic Republic of the Congo, Ethiopia, </w:t>
      </w:r>
      <w:r w:rsidR="00DD5162" w:rsidRPr="00D958A8">
        <w:rPr>
          <w:rFonts w:ascii="Aparajita" w:hAnsi="Aparajita" w:cs="Aparajita"/>
        </w:rPr>
        <w:lastRenderedPageBreak/>
        <w:t>Equatorial Guinea, Guinea,</w:t>
      </w:r>
      <w:r w:rsidR="00D14DB9" w:rsidRPr="00D958A8">
        <w:rPr>
          <w:rFonts w:ascii="Aparajita" w:hAnsi="Aparajita" w:cs="Aparajita"/>
        </w:rPr>
        <w:t xml:space="preserve"> Guinea-Bissau, </w:t>
      </w:r>
      <w:r w:rsidRPr="00D958A8">
        <w:rPr>
          <w:rFonts w:ascii="Aparajita" w:hAnsi="Aparajita" w:cs="Aparajita"/>
        </w:rPr>
        <w:t xml:space="preserve"> </w:t>
      </w:r>
      <w:r w:rsidR="00DD5162" w:rsidRPr="00D958A8">
        <w:rPr>
          <w:rFonts w:ascii="Aparajita" w:hAnsi="Aparajita" w:cs="Aparajita"/>
        </w:rPr>
        <w:t xml:space="preserve">Liberia, Mozambique, </w:t>
      </w:r>
      <w:r w:rsidR="00D14DB9" w:rsidRPr="00D958A8">
        <w:rPr>
          <w:rFonts w:ascii="Aparajita" w:hAnsi="Aparajita" w:cs="Aparajita"/>
        </w:rPr>
        <w:t xml:space="preserve">Niger, Nigeria, </w:t>
      </w:r>
      <w:r w:rsidR="00DD5162" w:rsidRPr="00D958A8">
        <w:rPr>
          <w:rFonts w:ascii="Aparajita" w:hAnsi="Aparajita" w:cs="Aparajita"/>
        </w:rPr>
        <w:t xml:space="preserve">Sierra Leone, Somalia, </w:t>
      </w:r>
      <w:r w:rsidR="00D81742" w:rsidRPr="00D958A8">
        <w:rPr>
          <w:rFonts w:ascii="Aparajita" w:hAnsi="Aparajita" w:cs="Aparajita"/>
        </w:rPr>
        <w:t xml:space="preserve">and </w:t>
      </w:r>
      <w:r w:rsidR="00DD5162" w:rsidRPr="00D958A8">
        <w:rPr>
          <w:rFonts w:ascii="Aparajita" w:hAnsi="Aparajita" w:cs="Aparajita"/>
        </w:rPr>
        <w:t>South Sudan</w:t>
      </w:r>
      <w:r w:rsidR="00D14DB9" w:rsidRPr="00D958A8">
        <w:rPr>
          <w:rFonts w:ascii="Aparajita" w:hAnsi="Aparajita" w:cs="Aparajita"/>
        </w:rPr>
        <w:t>; see Table</w:t>
      </w:r>
      <w:r w:rsidR="00F35274" w:rsidRPr="00D958A8">
        <w:rPr>
          <w:rFonts w:ascii="Aparajita" w:hAnsi="Aparajita" w:cs="Aparajita"/>
        </w:rPr>
        <w:t xml:space="preserve"> S1</w:t>
      </w:r>
      <w:r w:rsidR="00DD5162" w:rsidRPr="00D958A8">
        <w:rPr>
          <w:rFonts w:ascii="Aparajita" w:hAnsi="Aparajita" w:cs="Aparajita"/>
        </w:rPr>
        <w:t>)</w:t>
      </w:r>
      <w:r w:rsidR="000142D1" w:rsidRPr="00D958A8">
        <w:rPr>
          <w:rFonts w:ascii="Aparajita" w:hAnsi="Aparajita" w:cs="Aparajita"/>
        </w:rPr>
        <w:t xml:space="preserve">. </w:t>
      </w:r>
    </w:p>
    <w:p w14:paraId="26CFA0E8" w14:textId="5DFEB17F" w:rsidR="0002599D" w:rsidRPr="00D958A8" w:rsidRDefault="003D77A1" w:rsidP="00D958A8">
      <w:pPr>
        <w:spacing w:line="480" w:lineRule="auto"/>
        <w:ind w:firstLine="720"/>
        <w:rPr>
          <w:rFonts w:ascii="Aparajita" w:hAnsi="Aparajita" w:cs="Aparajita"/>
        </w:rPr>
      </w:pPr>
      <w:r w:rsidRPr="00D958A8">
        <w:rPr>
          <w:rFonts w:ascii="Aparajita" w:hAnsi="Aparajita" w:cs="Aparajita"/>
        </w:rPr>
        <w:t xml:space="preserve">The mIM </w:t>
      </w:r>
      <w:r w:rsidR="00F52592" w:rsidRPr="00D958A8">
        <w:rPr>
          <w:rFonts w:ascii="Aparajita" w:hAnsi="Aparajita" w:cs="Aparajita"/>
        </w:rPr>
        <w:t>indexes</w:t>
      </w:r>
      <w:r w:rsidRPr="00D958A8">
        <w:rPr>
          <w:rFonts w:ascii="Aparajita" w:hAnsi="Aparajita" w:cs="Aparajita"/>
        </w:rPr>
        <w:t xml:space="preserve"> </w:t>
      </w:r>
      <w:r w:rsidR="00F52592" w:rsidRPr="00D958A8">
        <w:rPr>
          <w:rFonts w:ascii="Aparajita" w:hAnsi="Aparajita" w:cs="Aparajita"/>
        </w:rPr>
        <w:t xml:space="preserve">a profound </w:t>
      </w:r>
      <w:r w:rsidR="00F43EB7" w:rsidRPr="00D958A8">
        <w:rPr>
          <w:rFonts w:ascii="Aparajita" w:hAnsi="Aparajita" w:cs="Aparajita"/>
        </w:rPr>
        <w:t xml:space="preserve">inequality that </w:t>
      </w:r>
      <w:r w:rsidR="00990E7F" w:rsidRPr="00D958A8">
        <w:rPr>
          <w:rFonts w:ascii="Aparajita" w:hAnsi="Aparajita" w:cs="Aparajita"/>
        </w:rPr>
        <w:t xml:space="preserve">mothers </w:t>
      </w:r>
      <w:r w:rsidR="00F43EB7" w:rsidRPr="00D958A8">
        <w:rPr>
          <w:rFonts w:ascii="Aparajita" w:hAnsi="Aparajita" w:cs="Aparajita"/>
        </w:rPr>
        <w:t xml:space="preserve">in </w:t>
      </w:r>
      <w:r w:rsidR="00D61E95" w:rsidRPr="00D958A8">
        <w:rPr>
          <w:rFonts w:ascii="Aparajita" w:hAnsi="Aparajita" w:cs="Aparajita"/>
        </w:rPr>
        <w:t>different countries</w:t>
      </w:r>
      <w:r w:rsidR="00F43EB7" w:rsidRPr="00D958A8">
        <w:rPr>
          <w:rFonts w:ascii="Aparajita" w:hAnsi="Aparajita" w:cs="Aparajita"/>
        </w:rPr>
        <w:t xml:space="preserve"> endure and shows </w:t>
      </w:r>
      <w:r w:rsidR="00D61E95" w:rsidRPr="00D958A8">
        <w:rPr>
          <w:rFonts w:ascii="Aparajita" w:hAnsi="Aparajita" w:cs="Aparajita"/>
        </w:rPr>
        <w:t xml:space="preserve">this inequality </w:t>
      </w:r>
      <w:r w:rsidR="00F43EB7" w:rsidRPr="00D958A8">
        <w:rPr>
          <w:rFonts w:ascii="Aparajita" w:hAnsi="Aparajita" w:cs="Aparajita"/>
        </w:rPr>
        <w:t xml:space="preserve">to be </w:t>
      </w:r>
      <w:r w:rsidR="00F52592" w:rsidRPr="00D958A8">
        <w:rPr>
          <w:rFonts w:ascii="Aparajita" w:hAnsi="Aparajita" w:cs="Aparajita"/>
        </w:rPr>
        <w:t xml:space="preserve">even more </w:t>
      </w:r>
      <w:r w:rsidR="006B32B2" w:rsidRPr="00D958A8">
        <w:rPr>
          <w:rFonts w:ascii="Aparajita" w:hAnsi="Aparajita" w:cs="Aparajita"/>
        </w:rPr>
        <w:t>pronounced</w:t>
      </w:r>
      <w:r w:rsidR="00F52592" w:rsidRPr="00D958A8">
        <w:rPr>
          <w:rFonts w:ascii="Aparajita" w:hAnsi="Aparajita" w:cs="Aparajita"/>
        </w:rPr>
        <w:t xml:space="preserve"> </w:t>
      </w:r>
      <w:r w:rsidR="00F43EB7" w:rsidRPr="00D958A8">
        <w:rPr>
          <w:rFonts w:ascii="Aparajita" w:hAnsi="Aparajita" w:cs="Aparajita"/>
        </w:rPr>
        <w:t xml:space="preserve">than </w:t>
      </w:r>
      <w:r w:rsidR="00315F97" w:rsidRPr="00D958A8">
        <w:rPr>
          <w:rFonts w:ascii="Aparajita" w:hAnsi="Aparajita" w:cs="Aparajita"/>
        </w:rPr>
        <w:t xml:space="preserve">differences in </w:t>
      </w:r>
      <w:r w:rsidR="00F43EB7" w:rsidRPr="00D958A8">
        <w:rPr>
          <w:rFonts w:ascii="Aparajita" w:hAnsi="Aparajita" w:cs="Aparajita"/>
        </w:rPr>
        <w:t xml:space="preserve">annualized child-centered </w:t>
      </w:r>
      <w:r w:rsidR="005C6294" w:rsidRPr="00D958A8">
        <w:rPr>
          <w:rFonts w:ascii="Aparajita" w:hAnsi="Aparajita" w:cs="Aparajita"/>
        </w:rPr>
        <w:t xml:space="preserve">mortality </w:t>
      </w:r>
      <w:r w:rsidR="00F43EB7" w:rsidRPr="00D958A8">
        <w:rPr>
          <w:rFonts w:ascii="Aparajita" w:hAnsi="Aparajita" w:cs="Aparajita"/>
        </w:rPr>
        <w:t>metrics</w:t>
      </w:r>
      <w:r w:rsidR="00990E7F" w:rsidRPr="00D958A8">
        <w:rPr>
          <w:rFonts w:ascii="Aparajita" w:hAnsi="Aparajita" w:cs="Aparajita"/>
        </w:rPr>
        <w:t xml:space="preserve"> imply</w:t>
      </w:r>
      <w:r w:rsidR="00F43EB7" w:rsidRPr="00D958A8">
        <w:rPr>
          <w:rFonts w:ascii="Aparajita" w:hAnsi="Aparajita" w:cs="Aparajita"/>
        </w:rPr>
        <w:t xml:space="preserve">. </w:t>
      </w:r>
      <w:r w:rsidR="000C6EE6" w:rsidRPr="00D958A8">
        <w:rPr>
          <w:rFonts w:ascii="Aparajita" w:hAnsi="Aparajita" w:cs="Aparajita"/>
        </w:rPr>
        <w:t>Overall, the global range of mIM values for mothers ages 20-44 stretches from the low of 2.2 per 1000 mothers in Hong Kong to 303</w:t>
      </w:r>
      <w:r w:rsidR="005C6294" w:rsidRPr="00D958A8">
        <w:rPr>
          <w:rFonts w:ascii="Aparajita" w:hAnsi="Aparajita" w:cs="Aparajita"/>
        </w:rPr>
        <w:t>.3</w:t>
      </w:r>
      <w:r w:rsidR="000C6EE6" w:rsidRPr="00D958A8">
        <w:rPr>
          <w:rFonts w:ascii="Aparajita" w:hAnsi="Aparajita" w:cs="Aparajita"/>
        </w:rPr>
        <w:t xml:space="preserve"> per 1000 mothers in Sierra Leone. </w:t>
      </w:r>
      <w:r w:rsidR="00F71177" w:rsidRPr="00D958A8">
        <w:rPr>
          <w:rFonts w:ascii="Aparajita" w:hAnsi="Aparajita" w:cs="Aparajita"/>
        </w:rPr>
        <w:t xml:space="preserve">This difference </w:t>
      </w:r>
      <w:r w:rsidR="00F43EB7" w:rsidRPr="00D958A8">
        <w:rPr>
          <w:rFonts w:ascii="Aparajita" w:hAnsi="Aparajita" w:cs="Aparajita"/>
        </w:rPr>
        <w:t xml:space="preserve">far </w:t>
      </w:r>
      <w:r w:rsidR="00F71177" w:rsidRPr="00D958A8">
        <w:rPr>
          <w:rFonts w:ascii="Aparajita" w:hAnsi="Aparajita" w:cs="Aparajita"/>
        </w:rPr>
        <w:t xml:space="preserve">exceeds the </w:t>
      </w:r>
      <w:r w:rsidR="00F52592" w:rsidRPr="00D958A8">
        <w:rPr>
          <w:rFonts w:ascii="Aparajita" w:hAnsi="Aparajita" w:cs="Aparajita"/>
        </w:rPr>
        <w:t xml:space="preserve">known </w:t>
      </w:r>
      <w:r w:rsidR="00F71177" w:rsidRPr="00D958A8">
        <w:rPr>
          <w:rFonts w:ascii="Aparajita" w:hAnsi="Aparajita" w:cs="Aparajita"/>
        </w:rPr>
        <w:t xml:space="preserve">discrepancy </w:t>
      </w:r>
      <w:r w:rsidR="00F52592" w:rsidRPr="00D958A8">
        <w:rPr>
          <w:rFonts w:ascii="Aparajita" w:hAnsi="Aparajita" w:cs="Aparajita"/>
        </w:rPr>
        <w:t>between the two</w:t>
      </w:r>
      <w:r w:rsidR="00F71177" w:rsidRPr="00D958A8">
        <w:rPr>
          <w:rFonts w:ascii="Aparajita" w:hAnsi="Aparajita" w:cs="Aparajita"/>
        </w:rPr>
        <w:t xml:space="preserve"> countries’ infant mortality rates</w:t>
      </w:r>
      <w:r w:rsidR="001B2215" w:rsidRPr="00D958A8">
        <w:rPr>
          <w:rFonts w:ascii="Aparajita" w:hAnsi="Aparajita" w:cs="Aparajita"/>
        </w:rPr>
        <w:t>. In</w:t>
      </w:r>
      <w:r w:rsidR="00F71177" w:rsidRPr="00D958A8">
        <w:rPr>
          <w:rFonts w:ascii="Aparajita" w:hAnsi="Aparajita" w:cs="Aparajita"/>
        </w:rPr>
        <w:t xml:space="preserve">fants born in Sierra Leone are </w:t>
      </w:r>
      <w:r w:rsidR="005C6294" w:rsidRPr="00D958A8">
        <w:rPr>
          <w:rFonts w:ascii="Aparajita" w:hAnsi="Aparajita" w:cs="Aparajita"/>
        </w:rPr>
        <w:t xml:space="preserve">67 </w:t>
      </w:r>
      <w:r w:rsidR="00F71177" w:rsidRPr="00D958A8">
        <w:rPr>
          <w:rFonts w:ascii="Aparajita" w:hAnsi="Aparajita" w:cs="Aparajita"/>
        </w:rPr>
        <w:t xml:space="preserve">times more likely to die </w:t>
      </w:r>
      <w:r w:rsidR="000B0E7F" w:rsidRPr="00D958A8">
        <w:rPr>
          <w:rFonts w:ascii="Aparajita" w:hAnsi="Aparajita" w:cs="Aparajita"/>
        </w:rPr>
        <w:t xml:space="preserve">than those born in </w:t>
      </w:r>
      <w:r w:rsidR="000C6EE6" w:rsidRPr="00D958A8">
        <w:rPr>
          <w:rFonts w:ascii="Aparajita" w:hAnsi="Aparajita" w:cs="Aparajita"/>
        </w:rPr>
        <w:t xml:space="preserve">Hong Kong </w:t>
      </w:r>
      <w:r w:rsidR="00F43EB7" w:rsidRPr="00D958A8">
        <w:rPr>
          <w:rFonts w:ascii="Aparajita" w:hAnsi="Aparajita" w:cs="Aparajita"/>
        </w:rPr>
        <w:t>(95.5</w:t>
      </w:r>
      <w:r w:rsidR="000B0E7F" w:rsidRPr="00D958A8">
        <w:rPr>
          <w:rFonts w:ascii="Aparajita" w:hAnsi="Aparajita" w:cs="Aparajita"/>
        </w:rPr>
        <w:t xml:space="preserve"> versus </w:t>
      </w:r>
      <w:r w:rsidR="005C6294" w:rsidRPr="00D958A8">
        <w:rPr>
          <w:rFonts w:ascii="Aparajita" w:hAnsi="Aparajita" w:cs="Aparajita"/>
        </w:rPr>
        <w:t xml:space="preserve">1.4 </w:t>
      </w:r>
      <w:r w:rsidR="00F43EB7" w:rsidRPr="00D958A8">
        <w:rPr>
          <w:rFonts w:ascii="Aparajita" w:hAnsi="Aparajita" w:cs="Aparajita"/>
        </w:rPr>
        <w:t>infant deaths per 1000 live births</w:t>
      </w:r>
      <w:r w:rsidR="000B0E7F" w:rsidRPr="00D958A8">
        <w:rPr>
          <w:rFonts w:ascii="Aparajita" w:hAnsi="Aparajita" w:cs="Aparajita"/>
        </w:rPr>
        <w:t>)</w:t>
      </w:r>
      <w:r w:rsidR="001B2215" w:rsidRPr="00D958A8">
        <w:rPr>
          <w:rFonts w:ascii="Aparajita" w:hAnsi="Aparajita" w:cs="Aparajita"/>
        </w:rPr>
        <w:t>, but young mothers in Sierra Leone are 138 times more likely to have experienced a child die than their counterparts in Hong Kong.</w:t>
      </w:r>
    </w:p>
    <w:p w14:paraId="350CE97B" w14:textId="757D2B9A" w:rsidR="00AE57DA" w:rsidRPr="00D958A8" w:rsidRDefault="00DC1A4D" w:rsidP="00D958A8">
      <w:pPr>
        <w:spacing w:line="480" w:lineRule="auto"/>
        <w:ind w:firstLine="720"/>
        <w:rPr>
          <w:rFonts w:ascii="Aparajita" w:hAnsi="Aparajita" w:cs="Aparajita"/>
        </w:rPr>
      </w:pPr>
      <w:r w:rsidRPr="00D958A8">
        <w:rPr>
          <w:rFonts w:ascii="Aparajita" w:hAnsi="Aparajita" w:cs="Aparajita"/>
          <w:b/>
          <w:bCs/>
        </w:rPr>
        <w:t xml:space="preserve">Fig. </w:t>
      </w:r>
      <w:r w:rsidR="00077E6E" w:rsidRPr="00D958A8">
        <w:rPr>
          <w:rFonts w:ascii="Aparajita" w:hAnsi="Aparajita" w:cs="Aparajita"/>
          <w:b/>
          <w:bCs/>
        </w:rPr>
        <w:t>2</w:t>
      </w:r>
      <w:r w:rsidR="00077E6E" w:rsidRPr="00D958A8">
        <w:rPr>
          <w:rFonts w:ascii="Aparajita" w:hAnsi="Aparajita" w:cs="Aparajita"/>
        </w:rPr>
        <w:t xml:space="preserve"> </w:t>
      </w:r>
      <w:r w:rsidR="009D01D6" w:rsidRPr="00D958A8">
        <w:rPr>
          <w:rFonts w:ascii="Aparajita" w:hAnsi="Aparajita" w:cs="Aparajita"/>
        </w:rPr>
        <w:t>presents the mIM estimates for older mothers</w:t>
      </w:r>
      <w:r w:rsidR="001B2215" w:rsidRPr="00D958A8">
        <w:rPr>
          <w:rFonts w:ascii="Aparajita" w:hAnsi="Aparajita" w:cs="Aparajita"/>
        </w:rPr>
        <w:t xml:space="preserve"> (45-49), which of course are higher than among mothers 20-44</w:t>
      </w:r>
      <w:r w:rsidR="009D01D6" w:rsidRPr="00D958A8">
        <w:rPr>
          <w:rFonts w:ascii="Aparajita" w:hAnsi="Aparajita" w:cs="Aparajita"/>
        </w:rPr>
        <w:t>.</w:t>
      </w:r>
      <w:r w:rsidR="00AE57DA" w:rsidRPr="00D958A8">
        <w:rPr>
          <w:rFonts w:ascii="Aparajita" w:hAnsi="Aparajita" w:cs="Aparajita"/>
        </w:rPr>
        <w:t xml:space="preserve"> </w:t>
      </w:r>
      <w:r w:rsidR="006A6549" w:rsidRPr="00D958A8">
        <w:rPr>
          <w:rFonts w:ascii="Aparajita" w:hAnsi="Aparajita" w:cs="Aparajita"/>
        </w:rPr>
        <w:t>A</w:t>
      </w:r>
      <w:r w:rsidR="004F15EC" w:rsidRPr="00D958A8">
        <w:rPr>
          <w:rFonts w:ascii="Aparajita" w:hAnsi="Aparajita" w:cs="Aparajita"/>
        </w:rPr>
        <w:t>gain</w:t>
      </w:r>
      <w:r w:rsidR="006A6549" w:rsidRPr="00D958A8">
        <w:rPr>
          <w:rFonts w:ascii="Aparajita" w:hAnsi="Aparajita" w:cs="Aparajita"/>
        </w:rPr>
        <w:t xml:space="preserve"> here,</w:t>
      </w:r>
      <w:r w:rsidR="004F15EC" w:rsidRPr="00D958A8">
        <w:rPr>
          <w:rFonts w:ascii="Aparajita" w:hAnsi="Aparajita" w:cs="Aparajita"/>
        </w:rPr>
        <w:t xml:space="preserve"> the </w:t>
      </w:r>
      <w:r w:rsidR="006B32B2" w:rsidRPr="00D958A8">
        <w:rPr>
          <w:rFonts w:ascii="Aparajita" w:hAnsi="Aparajita" w:cs="Aparajita"/>
        </w:rPr>
        <w:t xml:space="preserve">country inequalities </w:t>
      </w:r>
      <w:r w:rsidR="006A6549" w:rsidRPr="00D958A8">
        <w:rPr>
          <w:rFonts w:ascii="Aparajita" w:hAnsi="Aparajita" w:cs="Aparajita"/>
        </w:rPr>
        <w:t xml:space="preserve">are </w:t>
      </w:r>
      <w:r w:rsidR="004F15EC" w:rsidRPr="00D958A8">
        <w:rPr>
          <w:rFonts w:ascii="Aparajita" w:hAnsi="Aparajita" w:cs="Aparajita"/>
        </w:rPr>
        <w:t xml:space="preserve">striking. In </w:t>
      </w:r>
      <w:r w:rsidR="006A6549" w:rsidRPr="00D958A8">
        <w:rPr>
          <w:rFonts w:ascii="Aparajita" w:hAnsi="Aparajita" w:cs="Aparajita"/>
        </w:rPr>
        <w:t xml:space="preserve">Hong Kong, </w:t>
      </w:r>
      <w:r w:rsidR="00D14DB9" w:rsidRPr="00D958A8">
        <w:rPr>
          <w:rFonts w:ascii="Aparajita" w:hAnsi="Aparajita" w:cs="Aparajita"/>
        </w:rPr>
        <w:t xml:space="preserve">Finland, Iceland, </w:t>
      </w:r>
      <w:r w:rsidR="006A6549" w:rsidRPr="00D958A8">
        <w:rPr>
          <w:rFonts w:ascii="Aparajita" w:hAnsi="Aparajita" w:cs="Aparajita"/>
        </w:rPr>
        <w:t xml:space="preserve">Japan, Singapore, </w:t>
      </w:r>
      <w:r w:rsidR="00D14DB9" w:rsidRPr="00D958A8">
        <w:rPr>
          <w:rFonts w:ascii="Aparajita" w:hAnsi="Aparajita" w:cs="Aparajita"/>
        </w:rPr>
        <w:t xml:space="preserve">Spain, and </w:t>
      </w:r>
      <w:r w:rsidR="006A6549" w:rsidRPr="00D958A8">
        <w:rPr>
          <w:rFonts w:ascii="Aparajita" w:hAnsi="Aparajita" w:cs="Aparajita"/>
        </w:rPr>
        <w:t xml:space="preserve">Sweden, </w:t>
      </w:r>
      <w:r w:rsidR="004F15EC" w:rsidRPr="00D958A8">
        <w:rPr>
          <w:rFonts w:ascii="Aparajita" w:hAnsi="Aparajita" w:cs="Aparajita"/>
        </w:rPr>
        <w:t xml:space="preserve">fewer than 10 per 1000 of mothers have lost an infant. </w:t>
      </w:r>
      <w:r w:rsidR="000C6EE6" w:rsidRPr="00D958A8">
        <w:rPr>
          <w:rFonts w:ascii="Aparajita" w:hAnsi="Aparajita" w:cs="Aparajita"/>
        </w:rPr>
        <w:t>I</w:t>
      </w:r>
      <w:r w:rsidR="00AE57DA" w:rsidRPr="00D958A8">
        <w:rPr>
          <w:rFonts w:ascii="Aparajita" w:hAnsi="Aparajita" w:cs="Aparajita"/>
        </w:rPr>
        <w:t>n more than 50 countries</w:t>
      </w:r>
      <w:r w:rsidR="00C37A15" w:rsidRPr="00D958A8">
        <w:rPr>
          <w:rFonts w:ascii="Aparajita" w:hAnsi="Aparajita" w:cs="Aparajita"/>
        </w:rPr>
        <w:t xml:space="preserve"> across</w:t>
      </w:r>
      <w:r w:rsidR="00AE57DA" w:rsidRPr="00D958A8">
        <w:rPr>
          <w:rFonts w:ascii="Aparajita" w:hAnsi="Aparajita" w:cs="Aparajita"/>
        </w:rPr>
        <w:t xml:space="preserve"> </w:t>
      </w:r>
      <w:r w:rsidR="00A36998" w:rsidRPr="00D958A8">
        <w:rPr>
          <w:rFonts w:ascii="Aparajita" w:hAnsi="Aparajita" w:cs="Aparajita"/>
        </w:rPr>
        <w:t xml:space="preserve">the Middle East </w:t>
      </w:r>
      <w:r w:rsidR="00F24CBB" w:rsidRPr="00D958A8">
        <w:rPr>
          <w:rFonts w:ascii="Aparajita" w:hAnsi="Aparajita" w:cs="Aparajita"/>
        </w:rPr>
        <w:t xml:space="preserve">and </w:t>
      </w:r>
      <w:r w:rsidR="00A36998" w:rsidRPr="00D958A8">
        <w:rPr>
          <w:rFonts w:ascii="Aparajita" w:hAnsi="Aparajita" w:cs="Aparajita"/>
        </w:rPr>
        <w:t>sub-Saharan Africa</w:t>
      </w:r>
      <w:r w:rsidR="00AE57DA" w:rsidRPr="00D958A8">
        <w:rPr>
          <w:rFonts w:ascii="Aparajita" w:hAnsi="Aparajita" w:cs="Aparajita"/>
        </w:rPr>
        <w:t xml:space="preserve">, </w:t>
      </w:r>
      <w:r w:rsidR="004F15EC" w:rsidRPr="00D958A8">
        <w:rPr>
          <w:rFonts w:ascii="Aparajita" w:hAnsi="Aparajita" w:cs="Aparajita"/>
        </w:rPr>
        <w:t xml:space="preserve">however, </w:t>
      </w:r>
      <w:r w:rsidR="001B5219" w:rsidRPr="00D958A8">
        <w:rPr>
          <w:rFonts w:ascii="Aparajita" w:hAnsi="Aparajita" w:cs="Aparajita"/>
        </w:rPr>
        <w:t>over 200 per 1</w:t>
      </w:r>
      <w:r w:rsidR="00095A2B" w:rsidRPr="00D958A8">
        <w:rPr>
          <w:rFonts w:ascii="Aparajita" w:hAnsi="Aparajita" w:cs="Aparajita"/>
        </w:rPr>
        <w:t>0</w:t>
      </w:r>
      <w:r w:rsidR="001B5219" w:rsidRPr="00D958A8">
        <w:rPr>
          <w:rFonts w:ascii="Aparajita" w:hAnsi="Aparajita" w:cs="Aparajita"/>
        </w:rPr>
        <w:t xml:space="preserve">00 </w:t>
      </w:r>
      <w:r w:rsidR="00AE57DA" w:rsidRPr="00D958A8">
        <w:rPr>
          <w:rFonts w:ascii="Aparajita" w:hAnsi="Aparajita" w:cs="Aparajita"/>
        </w:rPr>
        <w:t xml:space="preserve">mothers ages 45-49 have. </w:t>
      </w:r>
      <w:r w:rsidR="006A6549" w:rsidRPr="00D958A8">
        <w:rPr>
          <w:rFonts w:ascii="Aparajita" w:hAnsi="Aparajita" w:cs="Aparajita"/>
        </w:rPr>
        <w:t>O</w:t>
      </w:r>
      <w:r w:rsidR="00F24CBB" w:rsidRPr="00D958A8">
        <w:rPr>
          <w:rFonts w:ascii="Aparajita" w:hAnsi="Aparajita" w:cs="Aparajita"/>
        </w:rPr>
        <w:t>lder mother</w:t>
      </w:r>
      <w:r w:rsidR="006A6549" w:rsidRPr="00D958A8">
        <w:rPr>
          <w:rFonts w:ascii="Aparajita" w:hAnsi="Aparajita" w:cs="Aparajita"/>
        </w:rPr>
        <w:t>s</w:t>
      </w:r>
      <w:r w:rsidR="00F24CBB" w:rsidRPr="00D958A8">
        <w:rPr>
          <w:rFonts w:ascii="Aparajita" w:hAnsi="Aparajita" w:cs="Aparajita"/>
        </w:rPr>
        <w:t xml:space="preserve"> in Liberia </w:t>
      </w:r>
      <w:r w:rsidR="006A6549" w:rsidRPr="00D958A8">
        <w:rPr>
          <w:rFonts w:ascii="Aparajita" w:hAnsi="Aparajita" w:cs="Aparajita"/>
        </w:rPr>
        <w:t xml:space="preserve">(mIM estimated at 465.3 per 1000 mothers) are </w:t>
      </w:r>
      <w:r w:rsidR="00AE57DA" w:rsidRPr="00D958A8">
        <w:rPr>
          <w:rFonts w:ascii="Aparajita" w:hAnsi="Aparajita" w:cs="Aparajita"/>
        </w:rPr>
        <w:t>7</w:t>
      </w:r>
      <w:r w:rsidR="004F15EC" w:rsidRPr="00D958A8">
        <w:rPr>
          <w:rFonts w:ascii="Aparajita" w:hAnsi="Aparajita" w:cs="Aparajita"/>
        </w:rPr>
        <w:t>8</w:t>
      </w:r>
      <w:r w:rsidR="00AE57DA" w:rsidRPr="00D958A8">
        <w:rPr>
          <w:rFonts w:ascii="Aparajita" w:hAnsi="Aparajita" w:cs="Aparajita"/>
        </w:rPr>
        <w:t xml:space="preserve"> times </w:t>
      </w:r>
      <w:r w:rsidR="00F24CBB" w:rsidRPr="00D958A8">
        <w:rPr>
          <w:rFonts w:ascii="Aparajita" w:hAnsi="Aparajita" w:cs="Aparajita"/>
        </w:rPr>
        <w:t xml:space="preserve">more likely to have experienced an infant </w:t>
      </w:r>
      <w:r w:rsidR="00413DA8" w:rsidRPr="00D958A8">
        <w:rPr>
          <w:rFonts w:ascii="Aparajita" w:hAnsi="Aparajita" w:cs="Aparajita"/>
        </w:rPr>
        <w:t>die than older mother</w:t>
      </w:r>
      <w:r w:rsidR="006A6549" w:rsidRPr="00D958A8">
        <w:rPr>
          <w:rFonts w:ascii="Aparajita" w:hAnsi="Aparajita" w:cs="Aparajita"/>
        </w:rPr>
        <w:t>s</w:t>
      </w:r>
      <w:r w:rsidR="00413DA8" w:rsidRPr="00D958A8">
        <w:rPr>
          <w:rFonts w:ascii="Aparajita" w:hAnsi="Aparajita" w:cs="Aparajita"/>
        </w:rPr>
        <w:t xml:space="preserve"> </w:t>
      </w:r>
      <w:r w:rsidR="00F24CBB" w:rsidRPr="00D958A8">
        <w:rPr>
          <w:rFonts w:ascii="Aparajita" w:hAnsi="Aparajita" w:cs="Aparajita"/>
        </w:rPr>
        <w:t xml:space="preserve">in Hong Kong, the </w:t>
      </w:r>
      <w:r w:rsidR="001B3B19" w:rsidRPr="00D958A8">
        <w:rPr>
          <w:rFonts w:ascii="Aparajita" w:hAnsi="Aparajita" w:cs="Aparajita"/>
        </w:rPr>
        <w:t xml:space="preserve">country </w:t>
      </w:r>
      <w:r w:rsidR="00F24CBB" w:rsidRPr="00D958A8">
        <w:rPr>
          <w:rFonts w:ascii="Aparajita" w:hAnsi="Aparajita" w:cs="Aparajita"/>
        </w:rPr>
        <w:t xml:space="preserve">with </w:t>
      </w:r>
      <w:r w:rsidR="00AE57DA" w:rsidRPr="00D958A8">
        <w:rPr>
          <w:rFonts w:ascii="Aparajita" w:hAnsi="Aparajita" w:cs="Aparajita"/>
        </w:rPr>
        <w:t xml:space="preserve">the lowest recorded mIM for older mothers </w:t>
      </w:r>
      <w:r w:rsidR="009D01D6" w:rsidRPr="00D958A8">
        <w:rPr>
          <w:rFonts w:ascii="Aparajita" w:hAnsi="Aparajita" w:cs="Aparajita"/>
        </w:rPr>
        <w:t>(</w:t>
      </w:r>
      <w:r w:rsidR="00AE57DA" w:rsidRPr="00D958A8">
        <w:rPr>
          <w:rFonts w:ascii="Aparajita" w:hAnsi="Aparajita" w:cs="Aparajita"/>
        </w:rPr>
        <w:t>6</w:t>
      </w:r>
      <w:r w:rsidR="004F15EC" w:rsidRPr="00D958A8">
        <w:rPr>
          <w:rFonts w:ascii="Aparajita" w:hAnsi="Aparajita" w:cs="Aparajita"/>
        </w:rPr>
        <w:t>.0</w:t>
      </w:r>
      <w:r w:rsidR="00AE57DA" w:rsidRPr="00D958A8">
        <w:rPr>
          <w:rFonts w:ascii="Aparajita" w:hAnsi="Aparajita" w:cs="Aparajita"/>
        </w:rPr>
        <w:t xml:space="preserve"> per 1000)</w:t>
      </w:r>
      <w:r w:rsidR="001B3B19" w:rsidRPr="00D958A8">
        <w:rPr>
          <w:rFonts w:ascii="Aparajita" w:hAnsi="Aparajita" w:cs="Aparajita"/>
        </w:rPr>
        <w:t xml:space="preserve">. </w:t>
      </w:r>
      <w:r w:rsidR="001B2215" w:rsidRPr="00D958A8">
        <w:rPr>
          <w:rFonts w:ascii="Aparajita" w:hAnsi="Aparajita" w:cs="Aparajita"/>
        </w:rPr>
        <w:t>G</w:t>
      </w:r>
      <w:r w:rsidR="00F24CBB" w:rsidRPr="00D958A8">
        <w:rPr>
          <w:rFonts w:ascii="Aparajita" w:hAnsi="Aparajita" w:cs="Aparajita"/>
        </w:rPr>
        <w:t>lobal inequality</w:t>
      </w:r>
      <w:r w:rsidR="00F24CBB" w:rsidRPr="00D958A8">
        <w:rPr>
          <w:rFonts w:ascii="Aparajita" w:hAnsi="Aparajita" w:cs="Aparajita"/>
          <w:i/>
          <w:iCs/>
        </w:rPr>
        <w:t xml:space="preserve"> </w:t>
      </w:r>
      <w:r w:rsidR="00F24CBB" w:rsidRPr="00D958A8">
        <w:rPr>
          <w:rFonts w:ascii="Aparajita" w:hAnsi="Aparajita" w:cs="Aparajita"/>
        </w:rPr>
        <w:t xml:space="preserve">in </w:t>
      </w:r>
      <w:r w:rsidR="00413DA8" w:rsidRPr="00D958A8">
        <w:rPr>
          <w:rFonts w:ascii="Aparajita" w:hAnsi="Aparajita" w:cs="Aparajita"/>
        </w:rPr>
        <w:t>infant loss for</w:t>
      </w:r>
      <w:r w:rsidR="00F24CBB" w:rsidRPr="00D958A8">
        <w:rPr>
          <w:rFonts w:ascii="Aparajita" w:hAnsi="Aparajita" w:cs="Aparajita"/>
        </w:rPr>
        <w:t xml:space="preserve"> older mothers is smaller than </w:t>
      </w:r>
      <w:r w:rsidR="00413DA8" w:rsidRPr="00D958A8">
        <w:rPr>
          <w:rFonts w:ascii="Aparajita" w:hAnsi="Aparajita" w:cs="Aparajita"/>
        </w:rPr>
        <w:t xml:space="preserve">that </w:t>
      </w:r>
      <w:r w:rsidR="00F24CBB" w:rsidRPr="00D958A8">
        <w:rPr>
          <w:rFonts w:ascii="Aparajita" w:hAnsi="Aparajita" w:cs="Aparajita"/>
        </w:rPr>
        <w:t xml:space="preserve">for younger mothers, possibly </w:t>
      </w:r>
      <w:r w:rsidR="006A6549" w:rsidRPr="00D958A8">
        <w:rPr>
          <w:rFonts w:ascii="Aparajita" w:hAnsi="Aparajita" w:cs="Aparajita"/>
        </w:rPr>
        <w:t xml:space="preserve">due </w:t>
      </w:r>
      <w:r w:rsidR="00F24CBB" w:rsidRPr="00D958A8">
        <w:rPr>
          <w:rFonts w:ascii="Aparajita" w:hAnsi="Aparajita" w:cs="Aparajita"/>
        </w:rPr>
        <w:t>to the legacy of higher mortality worldwid</w:t>
      </w:r>
      <w:r w:rsidR="0040187D" w:rsidRPr="00D958A8">
        <w:rPr>
          <w:rFonts w:ascii="Aparajita" w:hAnsi="Aparajita" w:cs="Aparajita"/>
        </w:rPr>
        <w:t>e</w:t>
      </w:r>
      <w:r w:rsidR="001B3B19" w:rsidRPr="00D958A8">
        <w:rPr>
          <w:rFonts w:ascii="Aparajita" w:hAnsi="Aparajita" w:cs="Aparajita"/>
        </w:rPr>
        <w:t xml:space="preserve">, or because </w:t>
      </w:r>
      <w:r w:rsidR="00315F97" w:rsidRPr="00D958A8">
        <w:rPr>
          <w:rFonts w:ascii="Aparajita" w:hAnsi="Aparajita" w:cs="Aparajita"/>
        </w:rPr>
        <w:t xml:space="preserve">a disproportionate </w:t>
      </w:r>
      <w:r w:rsidR="00D00FC4" w:rsidRPr="00D958A8">
        <w:rPr>
          <w:rFonts w:ascii="Aparajita" w:hAnsi="Aparajita" w:cs="Aparajita"/>
        </w:rPr>
        <w:t xml:space="preserve">number </w:t>
      </w:r>
      <w:r w:rsidR="00315F97" w:rsidRPr="00D958A8">
        <w:rPr>
          <w:rFonts w:ascii="Aparajita" w:hAnsi="Aparajita" w:cs="Aparajita"/>
        </w:rPr>
        <w:t xml:space="preserve">of </w:t>
      </w:r>
      <w:r w:rsidR="00F24CBB" w:rsidRPr="00D958A8">
        <w:rPr>
          <w:rFonts w:ascii="Aparajita" w:hAnsi="Aparajita" w:cs="Aparajita"/>
        </w:rPr>
        <w:t xml:space="preserve">bereaved mothers in the highest mortality contexts </w:t>
      </w:r>
      <w:r w:rsidR="00315F97" w:rsidRPr="00D958A8">
        <w:rPr>
          <w:rFonts w:ascii="Aparajita" w:hAnsi="Aparajita" w:cs="Aparajita"/>
        </w:rPr>
        <w:t xml:space="preserve">have also </w:t>
      </w:r>
      <w:r w:rsidR="00DD5A72" w:rsidRPr="00D958A8">
        <w:rPr>
          <w:rFonts w:ascii="Aparajita" w:hAnsi="Aparajita" w:cs="Aparajita"/>
        </w:rPr>
        <w:t xml:space="preserve">died prematurely, </w:t>
      </w:r>
      <w:r w:rsidR="00F24CBB" w:rsidRPr="00D958A8">
        <w:rPr>
          <w:rFonts w:ascii="Aparajita" w:hAnsi="Aparajita" w:cs="Aparajita"/>
        </w:rPr>
        <w:t xml:space="preserve">resulting in </w:t>
      </w:r>
      <w:r w:rsidR="00DD5A72" w:rsidRPr="00D958A8">
        <w:rPr>
          <w:rFonts w:ascii="Aparajita" w:hAnsi="Aparajita" w:cs="Aparajita"/>
        </w:rPr>
        <w:t xml:space="preserve">their </w:t>
      </w:r>
      <w:r w:rsidR="001B3B19" w:rsidRPr="00D958A8">
        <w:rPr>
          <w:rFonts w:ascii="Aparajita" w:hAnsi="Aparajita" w:cs="Aparajita"/>
        </w:rPr>
        <w:t>erasure f</w:t>
      </w:r>
      <w:r w:rsidR="004F15EC" w:rsidRPr="00D958A8">
        <w:rPr>
          <w:rFonts w:ascii="Aparajita" w:hAnsi="Aparajita" w:cs="Aparajita"/>
        </w:rPr>
        <w:t>rom</w:t>
      </w:r>
      <w:r w:rsidR="001B3B19" w:rsidRPr="00D958A8">
        <w:rPr>
          <w:rFonts w:ascii="Aparajita" w:hAnsi="Aparajita" w:cs="Aparajita"/>
        </w:rPr>
        <w:t xml:space="preserve"> the </w:t>
      </w:r>
      <w:r w:rsidR="004F15EC" w:rsidRPr="00D958A8">
        <w:rPr>
          <w:rFonts w:ascii="Aparajita" w:hAnsi="Aparajita" w:cs="Aparajita"/>
        </w:rPr>
        <w:t xml:space="preserve">estimates of bereavement. </w:t>
      </w:r>
    </w:p>
    <w:p w14:paraId="4A5DAA87" w14:textId="646C9CE1" w:rsidR="002B27F1" w:rsidRPr="00D958A8" w:rsidRDefault="005E2C4C" w:rsidP="00D958A8">
      <w:pPr>
        <w:spacing w:line="480" w:lineRule="auto"/>
        <w:rPr>
          <w:rFonts w:ascii="Aparajita" w:hAnsi="Aparajita" w:cs="Aparajita"/>
          <w:b/>
          <w:bCs/>
        </w:rPr>
      </w:pPr>
      <w:r w:rsidRPr="00D958A8">
        <w:rPr>
          <w:rFonts w:ascii="Aparajita" w:hAnsi="Aparajita" w:cs="Aparajita"/>
          <w:b/>
          <w:bCs/>
        </w:rPr>
        <w:t>Maternal Burden of Under-Five Mortality (mU5M)</w:t>
      </w:r>
    </w:p>
    <w:p w14:paraId="6958CC59" w14:textId="0EEC4D66" w:rsidR="00DD5A72" w:rsidRPr="00D958A8" w:rsidRDefault="00F02934" w:rsidP="00D958A8">
      <w:pPr>
        <w:spacing w:line="480" w:lineRule="auto"/>
        <w:rPr>
          <w:rFonts w:ascii="Aparajita" w:hAnsi="Aparajita" w:cs="Aparajita"/>
        </w:rPr>
      </w:pPr>
      <w:r w:rsidRPr="00D958A8">
        <w:rPr>
          <w:rFonts w:ascii="Aparajita" w:hAnsi="Aparajita" w:cs="Aparajita"/>
          <w:b/>
          <w:bCs/>
        </w:rPr>
        <w:t>F</w:t>
      </w:r>
      <w:r w:rsidR="0002599D" w:rsidRPr="00D958A8">
        <w:rPr>
          <w:rFonts w:ascii="Aparajita" w:hAnsi="Aparajita" w:cs="Aparajita"/>
          <w:b/>
          <w:bCs/>
        </w:rPr>
        <w:t>ig</w:t>
      </w:r>
      <w:r w:rsidR="00DC1A4D" w:rsidRPr="00D958A8">
        <w:rPr>
          <w:rFonts w:ascii="Aparajita" w:hAnsi="Aparajita" w:cs="Aparajita"/>
          <w:b/>
          <w:bCs/>
        </w:rPr>
        <w:t>.</w:t>
      </w:r>
      <w:r w:rsidR="0002599D" w:rsidRPr="00D958A8">
        <w:rPr>
          <w:rFonts w:ascii="Aparajita" w:hAnsi="Aparajita" w:cs="Aparajita"/>
          <w:b/>
          <w:bCs/>
        </w:rPr>
        <w:t xml:space="preserve"> </w:t>
      </w:r>
      <w:r w:rsidR="00077E6E" w:rsidRPr="00D958A8">
        <w:rPr>
          <w:rFonts w:ascii="Aparajita" w:hAnsi="Aparajita" w:cs="Aparajita"/>
          <w:b/>
          <w:bCs/>
        </w:rPr>
        <w:t xml:space="preserve">3 </w:t>
      </w:r>
      <w:r w:rsidR="003C014B" w:rsidRPr="00D958A8">
        <w:rPr>
          <w:rFonts w:ascii="Aparajita" w:hAnsi="Aparajita" w:cs="Aparajita"/>
        </w:rPr>
        <w:t>maps the</w:t>
      </w:r>
      <w:r w:rsidR="00C150E7" w:rsidRPr="00D958A8">
        <w:rPr>
          <w:rFonts w:ascii="Aparajita" w:hAnsi="Aparajita" w:cs="Aparajita"/>
        </w:rPr>
        <w:t xml:space="preserve"> </w:t>
      </w:r>
      <w:r w:rsidR="00305828" w:rsidRPr="00D958A8">
        <w:rPr>
          <w:rFonts w:ascii="Aparajita" w:hAnsi="Aparajita" w:cs="Aparajita"/>
        </w:rPr>
        <w:t>m</w:t>
      </w:r>
      <w:r w:rsidR="00DE30E5" w:rsidRPr="00D958A8">
        <w:rPr>
          <w:rFonts w:ascii="Aparajita" w:hAnsi="Aparajita" w:cs="Aparajita"/>
        </w:rPr>
        <w:t>U5</w:t>
      </w:r>
      <w:r w:rsidR="00305828" w:rsidRPr="00D958A8">
        <w:rPr>
          <w:rFonts w:ascii="Aparajita" w:hAnsi="Aparajita" w:cs="Aparajita"/>
        </w:rPr>
        <w:t>M</w:t>
      </w:r>
      <w:r w:rsidR="00C150E7" w:rsidRPr="00D958A8">
        <w:rPr>
          <w:rFonts w:ascii="Aparajita" w:hAnsi="Aparajita" w:cs="Aparajita"/>
        </w:rPr>
        <w:t xml:space="preserve">, summarizing </w:t>
      </w:r>
      <w:r w:rsidR="00D7757E" w:rsidRPr="00D958A8">
        <w:rPr>
          <w:rFonts w:ascii="Aparajita" w:hAnsi="Aparajita" w:cs="Aparajita"/>
        </w:rPr>
        <w:t xml:space="preserve">the prevalence of mothers </w:t>
      </w:r>
      <w:r w:rsidR="00077E6E" w:rsidRPr="00D958A8">
        <w:rPr>
          <w:rFonts w:ascii="Aparajita" w:hAnsi="Aparajita" w:cs="Aparajita"/>
        </w:rPr>
        <w:t xml:space="preserve">(ages 20-44 years old) </w:t>
      </w:r>
      <w:r w:rsidR="00D7757E" w:rsidRPr="00D958A8">
        <w:rPr>
          <w:rFonts w:ascii="Aparajita" w:hAnsi="Aparajita" w:cs="Aparajita"/>
        </w:rPr>
        <w:t xml:space="preserve">who have experienced a child </w:t>
      </w:r>
      <w:r w:rsidR="006B2C1C" w:rsidRPr="00D958A8">
        <w:rPr>
          <w:rFonts w:ascii="Aparajita" w:hAnsi="Aparajita" w:cs="Aparajita"/>
        </w:rPr>
        <w:t>die between birth and age five</w:t>
      </w:r>
      <w:r w:rsidR="00D7757E" w:rsidRPr="00D958A8">
        <w:rPr>
          <w:rFonts w:ascii="Aparajita" w:hAnsi="Aparajita" w:cs="Aparajita"/>
        </w:rPr>
        <w:t xml:space="preserve">. </w:t>
      </w:r>
      <w:r w:rsidR="001B2215" w:rsidRPr="00D958A8">
        <w:rPr>
          <w:rFonts w:ascii="Aparajita" w:hAnsi="Aparajita" w:cs="Aparajita"/>
        </w:rPr>
        <w:t xml:space="preserve">The list </w:t>
      </w:r>
      <w:r w:rsidR="00D14DB9" w:rsidRPr="00D958A8">
        <w:rPr>
          <w:rFonts w:ascii="Aparajita" w:hAnsi="Aparajita" w:cs="Aparajita"/>
        </w:rPr>
        <w:t xml:space="preserve">of </w:t>
      </w:r>
      <w:r w:rsidR="001B2215" w:rsidRPr="00D958A8">
        <w:rPr>
          <w:rFonts w:ascii="Aparajita" w:hAnsi="Aparajita" w:cs="Aparajita"/>
        </w:rPr>
        <w:t>very low-mortality</w:t>
      </w:r>
      <w:r w:rsidR="00D14DB9" w:rsidRPr="00D958A8">
        <w:rPr>
          <w:rFonts w:ascii="Aparajita" w:hAnsi="Aparajita" w:cs="Aparajita"/>
        </w:rPr>
        <w:t>-burden</w:t>
      </w:r>
      <w:r w:rsidR="001B2215" w:rsidRPr="00D958A8">
        <w:rPr>
          <w:rFonts w:ascii="Aparajita" w:hAnsi="Aparajita" w:cs="Aparajita"/>
        </w:rPr>
        <w:t xml:space="preserve"> countries are similar to </w:t>
      </w:r>
      <w:r w:rsidR="00D14DB9" w:rsidRPr="00D958A8">
        <w:rPr>
          <w:rFonts w:ascii="Aparajita" w:hAnsi="Aparajita" w:cs="Aparajita"/>
        </w:rPr>
        <w:t xml:space="preserve">those for the </w:t>
      </w:r>
      <w:r w:rsidR="001B2215" w:rsidRPr="00D958A8">
        <w:rPr>
          <w:rFonts w:ascii="Aparajita" w:hAnsi="Aparajita" w:cs="Aparajita"/>
        </w:rPr>
        <w:t xml:space="preserve">mIM; in Hong Kong, </w:t>
      </w:r>
      <w:r w:rsidR="00D14DB9" w:rsidRPr="00D958A8">
        <w:rPr>
          <w:rFonts w:ascii="Aparajita" w:hAnsi="Aparajita" w:cs="Aparajita"/>
        </w:rPr>
        <w:t xml:space="preserve">Finland, Iceland, Japan, </w:t>
      </w:r>
      <w:r w:rsidR="001B2215" w:rsidRPr="00D958A8">
        <w:rPr>
          <w:rFonts w:ascii="Aparajita" w:hAnsi="Aparajita" w:cs="Aparajita"/>
        </w:rPr>
        <w:t xml:space="preserve">Singapore, </w:t>
      </w:r>
      <w:r w:rsidR="00D14DB9" w:rsidRPr="00D958A8">
        <w:rPr>
          <w:rFonts w:ascii="Aparajita" w:hAnsi="Aparajita" w:cs="Aparajita"/>
        </w:rPr>
        <w:t xml:space="preserve">Slovenia, Spain, and </w:t>
      </w:r>
      <w:r w:rsidR="001B2215" w:rsidRPr="00D958A8">
        <w:rPr>
          <w:rFonts w:ascii="Aparajita" w:hAnsi="Aparajita" w:cs="Aparajita"/>
        </w:rPr>
        <w:t xml:space="preserve">Sweden, </w:t>
      </w:r>
      <w:r w:rsidR="000C55D6" w:rsidRPr="00D958A8">
        <w:rPr>
          <w:rFonts w:ascii="Aparajita" w:hAnsi="Aparajita" w:cs="Aparajita"/>
        </w:rPr>
        <w:t xml:space="preserve">fewer than </w:t>
      </w:r>
      <w:r w:rsidR="004D032E" w:rsidRPr="00D958A8">
        <w:rPr>
          <w:rFonts w:ascii="Aparajita" w:hAnsi="Aparajita" w:cs="Aparajita"/>
        </w:rPr>
        <w:t xml:space="preserve">5 </w:t>
      </w:r>
      <w:r w:rsidR="000C55D6" w:rsidRPr="00D958A8">
        <w:rPr>
          <w:rFonts w:ascii="Aparajita" w:hAnsi="Aparajita" w:cs="Aparajita"/>
        </w:rPr>
        <w:t xml:space="preserve">per 1000 young mothers </w:t>
      </w:r>
      <w:r w:rsidR="00AB0566" w:rsidRPr="00D958A8">
        <w:rPr>
          <w:rFonts w:ascii="Aparajita" w:hAnsi="Aparajita" w:cs="Aparajita"/>
        </w:rPr>
        <w:t xml:space="preserve">have </w:t>
      </w:r>
      <w:r w:rsidR="000C55D6" w:rsidRPr="00D958A8">
        <w:rPr>
          <w:rFonts w:ascii="Aparajita" w:hAnsi="Aparajita" w:cs="Aparajita"/>
        </w:rPr>
        <w:t>experienced a child die before age five.</w:t>
      </w:r>
      <w:r w:rsidR="004D032E" w:rsidRPr="00D958A8">
        <w:rPr>
          <w:rFonts w:ascii="Aparajita" w:hAnsi="Aparajita" w:cs="Aparajita"/>
        </w:rPr>
        <w:t xml:space="preserve"> </w:t>
      </w:r>
      <w:r w:rsidR="007E36C9" w:rsidRPr="00D958A8">
        <w:rPr>
          <w:rFonts w:ascii="Aparajita" w:hAnsi="Aparajita" w:cs="Aparajita"/>
        </w:rPr>
        <w:t>In the U</w:t>
      </w:r>
      <w:r w:rsidR="004F15EC" w:rsidRPr="00D958A8">
        <w:rPr>
          <w:rFonts w:ascii="Aparajita" w:hAnsi="Aparajita" w:cs="Aparajita"/>
        </w:rPr>
        <w:t>nited States</w:t>
      </w:r>
      <w:r w:rsidR="007E36C9" w:rsidRPr="00D958A8">
        <w:rPr>
          <w:rFonts w:ascii="Aparajita" w:hAnsi="Aparajita" w:cs="Aparajita"/>
        </w:rPr>
        <w:t xml:space="preserve">, </w:t>
      </w:r>
      <w:r w:rsidR="00CB115D" w:rsidRPr="00D958A8">
        <w:rPr>
          <w:rFonts w:ascii="Aparajita" w:hAnsi="Aparajita" w:cs="Aparajita"/>
        </w:rPr>
        <w:t>nearly</w:t>
      </w:r>
      <w:r w:rsidR="007E36C9" w:rsidRPr="00D958A8">
        <w:rPr>
          <w:rFonts w:ascii="Aparajita" w:hAnsi="Aparajita" w:cs="Aparajita"/>
        </w:rPr>
        <w:t xml:space="preserve"> </w:t>
      </w:r>
      <w:r w:rsidR="00CB115D" w:rsidRPr="00D958A8">
        <w:rPr>
          <w:rFonts w:ascii="Aparajita" w:hAnsi="Aparajita" w:cs="Aparajita"/>
        </w:rPr>
        <w:t xml:space="preserve">15 </w:t>
      </w:r>
      <w:r w:rsidR="007E36C9" w:rsidRPr="00D958A8">
        <w:rPr>
          <w:rFonts w:ascii="Aparajita" w:hAnsi="Aparajita" w:cs="Aparajita"/>
        </w:rPr>
        <w:t xml:space="preserve">per 1000 mothers </w:t>
      </w:r>
      <w:r w:rsidR="004D032E" w:rsidRPr="00D958A8">
        <w:rPr>
          <w:rFonts w:ascii="Aparajita" w:hAnsi="Aparajita" w:cs="Aparajita"/>
        </w:rPr>
        <w:t>age 20-44 have lost a</w:t>
      </w:r>
      <w:r w:rsidR="00CB115D" w:rsidRPr="00D958A8">
        <w:rPr>
          <w:rFonts w:ascii="Aparajita" w:hAnsi="Aparajita" w:cs="Aparajita"/>
        </w:rPr>
        <w:t xml:space="preserve"> young</w:t>
      </w:r>
      <w:r w:rsidR="004D032E" w:rsidRPr="00D958A8">
        <w:rPr>
          <w:rFonts w:ascii="Aparajita" w:hAnsi="Aparajita" w:cs="Aparajita"/>
        </w:rPr>
        <w:t xml:space="preserve"> </w:t>
      </w:r>
      <w:r w:rsidR="004D032E" w:rsidRPr="00D958A8">
        <w:rPr>
          <w:rFonts w:ascii="Aparajita" w:hAnsi="Aparajita" w:cs="Aparajita"/>
        </w:rPr>
        <w:lastRenderedPageBreak/>
        <w:t>child</w:t>
      </w:r>
      <w:r w:rsidR="001B2215" w:rsidRPr="00D958A8">
        <w:rPr>
          <w:rFonts w:ascii="Aparajita" w:hAnsi="Aparajita" w:cs="Aparajita"/>
        </w:rPr>
        <w:t>; a</w:t>
      </w:r>
      <w:r w:rsidR="00CB115D" w:rsidRPr="00D958A8">
        <w:rPr>
          <w:rFonts w:ascii="Aparajita" w:hAnsi="Aparajita" w:cs="Aparajita"/>
        </w:rPr>
        <w:t xml:space="preserve"> </w:t>
      </w:r>
      <w:r w:rsidR="001513B2" w:rsidRPr="00D958A8">
        <w:rPr>
          <w:rFonts w:ascii="Aparajita" w:hAnsi="Aparajita" w:cs="Aparajita"/>
        </w:rPr>
        <w:t>mU5M</w:t>
      </w:r>
      <w:r w:rsidR="00CB115D" w:rsidRPr="00D958A8">
        <w:rPr>
          <w:rFonts w:ascii="Aparajita" w:hAnsi="Aparajita" w:cs="Aparajita"/>
        </w:rPr>
        <w:t xml:space="preserve"> </w:t>
      </w:r>
      <w:r w:rsidR="001513B2" w:rsidRPr="00D958A8">
        <w:rPr>
          <w:rFonts w:ascii="Aparajita" w:hAnsi="Aparajita" w:cs="Aparajita"/>
        </w:rPr>
        <w:t>comparable to those</w:t>
      </w:r>
      <w:r w:rsidR="00CB115D" w:rsidRPr="00D958A8">
        <w:rPr>
          <w:rFonts w:ascii="Aparajita" w:hAnsi="Aparajita" w:cs="Aparajita"/>
        </w:rPr>
        <w:t xml:space="preserve"> documented in Latvia, </w:t>
      </w:r>
      <w:r w:rsidR="001513B2" w:rsidRPr="00D958A8">
        <w:rPr>
          <w:rFonts w:ascii="Aparajita" w:hAnsi="Aparajita" w:cs="Aparajita"/>
        </w:rPr>
        <w:t xml:space="preserve">Malaysia, Puerto Rico, and </w:t>
      </w:r>
      <w:r w:rsidR="00CB115D" w:rsidRPr="00D958A8">
        <w:rPr>
          <w:rFonts w:ascii="Aparajita" w:hAnsi="Aparajita" w:cs="Aparajita"/>
        </w:rPr>
        <w:t>Serbia</w:t>
      </w:r>
      <w:r w:rsidR="004D032E" w:rsidRPr="00D958A8">
        <w:rPr>
          <w:rFonts w:ascii="Aparajita" w:hAnsi="Aparajita" w:cs="Aparajita"/>
        </w:rPr>
        <w:t>.</w:t>
      </w:r>
      <w:r w:rsidR="00BA01A6" w:rsidRPr="00D958A8">
        <w:rPr>
          <w:rFonts w:ascii="Aparajita" w:hAnsi="Aparajita" w:cs="Aparajita"/>
        </w:rPr>
        <w:t xml:space="preserve"> </w:t>
      </w:r>
      <w:r w:rsidR="000C55D6" w:rsidRPr="00D958A8">
        <w:rPr>
          <w:rFonts w:ascii="Aparajita" w:hAnsi="Aparajita" w:cs="Aparajita"/>
        </w:rPr>
        <w:t xml:space="preserve">In </w:t>
      </w:r>
      <w:r w:rsidR="00AB0566" w:rsidRPr="00D958A8">
        <w:rPr>
          <w:rFonts w:ascii="Aparajita" w:hAnsi="Aparajita" w:cs="Aparajita"/>
        </w:rPr>
        <w:t xml:space="preserve">more than a dozen </w:t>
      </w:r>
      <w:r w:rsidR="000C55D6" w:rsidRPr="00D958A8">
        <w:rPr>
          <w:rFonts w:ascii="Aparajita" w:hAnsi="Aparajita" w:cs="Aparajita"/>
        </w:rPr>
        <w:t xml:space="preserve">countries across the Middle East and West and Central Africa, </w:t>
      </w:r>
      <w:r w:rsidR="004F15EC" w:rsidRPr="00D958A8">
        <w:rPr>
          <w:rFonts w:ascii="Aparajita" w:hAnsi="Aparajita" w:cs="Aparajita"/>
        </w:rPr>
        <w:t xml:space="preserve">however, </w:t>
      </w:r>
      <w:r w:rsidR="000C55D6" w:rsidRPr="00D958A8">
        <w:rPr>
          <w:rFonts w:ascii="Aparajita" w:hAnsi="Aparajita" w:cs="Aparajita"/>
        </w:rPr>
        <w:t>more than 300 per 1000 mothers ha</w:t>
      </w:r>
      <w:r w:rsidR="009255A9" w:rsidRPr="00D958A8">
        <w:rPr>
          <w:rFonts w:ascii="Aparajita" w:hAnsi="Aparajita" w:cs="Aparajita"/>
        </w:rPr>
        <w:t>ve</w:t>
      </w:r>
      <w:r w:rsidR="000C55D6" w:rsidRPr="00D958A8">
        <w:rPr>
          <w:rFonts w:ascii="Aparajita" w:hAnsi="Aparajita" w:cs="Aparajita"/>
        </w:rPr>
        <w:t xml:space="preserve"> lost a child</w:t>
      </w:r>
      <w:r w:rsidR="00AB0566" w:rsidRPr="00D958A8">
        <w:rPr>
          <w:rFonts w:ascii="Aparajita" w:hAnsi="Aparajita" w:cs="Aparajita"/>
        </w:rPr>
        <w:t xml:space="preserve"> (</w:t>
      </w:r>
      <w:r w:rsidR="00D81742" w:rsidRPr="00D958A8">
        <w:rPr>
          <w:rFonts w:ascii="Aparajita" w:hAnsi="Aparajita" w:cs="Aparajita"/>
        </w:rPr>
        <w:t xml:space="preserve">Afghanistan, </w:t>
      </w:r>
      <w:r w:rsidR="00302C65" w:rsidRPr="00D958A8">
        <w:rPr>
          <w:rFonts w:ascii="Aparajita" w:hAnsi="Aparajita" w:cs="Aparajita"/>
        </w:rPr>
        <w:t xml:space="preserve">Burkina Faso, </w:t>
      </w:r>
      <w:r w:rsidR="00AB0566" w:rsidRPr="00D958A8">
        <w:rPr>
          <w:rFonts w:ascii="Aparajita" w:hAnsi="Aparajita" w:cs="Aparajita"/>
        </w:rPr>
        <w:t xml:space="preserve">Cameroon, </w:t>
      </w:r>
      <w:r w:rsidR="00302C65" w:rsidRPr="00D958A8">
        <w:rPr>
          <w:rFonts w:ascii="Aparajita" w:hAnsi="Aparajita" w:cs="Aparajita"/>
        </w:rPr>
        <w:t xml:space="preserve">Central African Republic, Chad, Equatorial Guinea, Guinea, </w:t>
      </w:r>
      <w:r w:rsidR="00AB0566" w:rsidRPr="00D958A8">
        <w:rPr>
          <w:rFonts w:ascii="Aparajita" w:hAnsi="Aparajita" w:cs="Aparajita"/>
        </w:rPr>
        <w:t xml:space="preserve">Guinea-Bissau, Liberia, </w:t>
      </w:r>
      <w:r w:rsidR="00302C65" w:rsidRPr="00D958A8">
        <w:rPr>
          <w:rFonts w:ascii="Aparajita" w:hAnsi="Aparajita" w:cs="Aparajita"/>
        </w:rPr>
        <w:t xml:space="preserve">Niger, </w:t>
      </w:r>
      <w:r w:rsidR="00AB0566" w:rsidRPr="00D958A8">
        <w:rPr>
          <w:rFonts w:ascii="Aparajita" w:hAnsi="Aparajita" w:cs="Aparajita"/>
        </w:rPr>
        <w:t xml:space="preserve">Nigeria, </w:t>
      </w:r>
      <w:r w:rsidR="00302C65" w:rsidRPr="00D958A8">
        <w:rPr>
          <w:rFonts w:ascii="Aparajita" w:hAnsi="Aparajita" w:cs="Aparajita"/>
        </w:rPr>
        <w:t xml:space="preserve">Sierra Leone, Somalia, </w:t>
      </w:r>
      <w:r w:rsidR="00D81742" w:rsidRPr="00D958A8">
        <w:rPr>
          <w:rFonts w:ascii="Aparajita" w:hAnsi="Aparajita" w:cs="Aparajita"/>
        </w:rPr>
        <w:t xml:space="preserve">and </w:t>
      </w:r>
      <w:r w:rsidR="00302C65" w:rsidRPr="00D958A8">
        <w:rPr>
          <w:rFonts w:ascii="Aparajita" w:hAnsi="Aparajita" w:cs="Aparajita"/>
        </w:rPr>
        <w:t xml:space="preserve">South Sudan; see </w:t>
      </w:r>
      <w:r w:rsidR="00990E7F" w:rsidRPr="00D958A8">
        <w:rPr>
          <w:rFonts w:ascii="Aparajita" w:hAnsi="Aparajita" w:cs="Aparajita"/>
        </w:rPr>
        <w:t>Table</w:t>
      </w:r>
      <w:r w:rsidR="00F35274" w:rsidRPr="00D958A8">
        <w:rPr>
          <w:rFonts w:ascii="Aparajita" w:hAnsi="Aparajita" w:cs="Aparajita"/>
        </w:rPr>
        <w:t xml:space="preserve"> S1</w:t>
      </w:r>
      <w:r w:rsidR="00AB0566" w:rsidRPr="00D958A8">
        <w:rPr>
          <w:rFonts w:ascii="Aparajita" w:hAnsi="Aparajita" w:cs="Aparajita"/>
        </w:rPr>
        <w:t>)</w:t>
      </w:r>
      <w:r w:rsidR="00737092" w:rsidRPr="00D958A8">
        <w:rPr>
          <w:rFonts w:ascii="Aparajita" w:hAnsi="Aparajita" w:cs="Aparajita"/>
        </w:rPr>
        <w:t>.</w:t>
      </w:r>
      <w:r w:rsidR="000C55D6" w:rsidRPr="00D958A8">
        <w:rPr>
          <w:rFonts w:ascii="Aparajita" w:hAnsi="Aparajita" w:cs="Aparajita"/>
        </w:rPr>
        <w:t xml:space="preserve"> </w:t>
      </w:r>
      <w:r w:rsidR="001B2215" w:rsidRPr="00D958A8">
        <w:rPr>
          <w:rFonts w:ascii="Aparajita" w:hAnsi="Aparajita" w:cs="Aparajita"/>
        </w:rPr>
        <w:t xml:space="preserve">In global perspective, the </w:t>
      </w:r>
      <w:r w:rsidR="00BA01A6" w:rsidRPr="00D958A8">
        <w:rPr>
          <w:rFonts w:ascii="Aparajita" w:hAnsi="Aparajita" w:cs="Aparajita"/>
        </w:rPr>
        <w:t>mU5M range</w:t>
      </w:r>
      <w:r w:rsidR="002D061A" w:rsidRPr="00D958A8">
        <w:rPr>
          <w:rFonts w:ascii="Aparajita" w:hAnsi="Aparajita" w:cs="Aparajita"/>
        </w:rPr>
        <w:t>s</w:t>
      </w:r>
      <w:r w:rsidR="00BA01A6" w:rsidRPr="00D958A8">
        <w:rPr>
          <w:rFonts w:ascii="Aparajita" w:hAnsi="Aparajita" w:cs="Aparajita"/>
        </w:rPr>
        <w:t xml:space="preserve"> from 3.2 per 1000 mothers ages 2</w:t>
      </w:r>
      <w:r w:rsidR="00DD5A72" w:rsidRPr="00D958A8">
        <w:rPr>
          <w:rFonts w:ascii="Aparajita" w:hAnsi="Aparajita" w:cs="Aparajita"/>
        </w:rPr>
        <w:t>0</w:t>
      </w:r>
      <w:r w:rsidR="00BA01A6" w:rsidRPr="00D958A8">
        <w:rPr>
          <w:rFonts w:ascii="Aparajita" w:hAnsi="Aparajita" w:cs="Aparajita"/>
        </w:rPr>
        <w:t xml:space="preserve">-44 </w:t>
      </w:r>
      <w:r w:rsidR="008F2A97" w:rsidRPr="00D958A8">
        <w:rPr>
          <w:rFonts w:ascii="Aparajita" w:hAnsi="Aparajita" w:cs="Aparajita"/>
        </w:rPr>
        <w:t xml:space="preserve">in </w:t>
      </w:r>
      <w:r w:rsidR="00BA01A6" w:rsidRPr="00D958A8">
        <w:rPr>
          <w:rFonts w:ascii="Aparajita" w:hAnsi="Aparajita" w:cs="Aparajita"/>
        </w:rPr>
        <w:t>Hong Kong to 437</w:t>
      </w:r>
      <w:r w:rsidR="004F15EC" w:rsidRPr="00D958A8">
        <w:rPr>
          <w:rFonts w:ascii="Aparajita" w:hAnsi="Aparajita" w:cs="Aparajita"/>
        </w:rPr>
        <w:t>.2</w:t>
      </w:r>
      <w:r w:rsidR="00BA01A6" w:rsidRPr="00D958A8">
        <w:rPr>
          <w:rFonts w:ascii="Aparajita" w:hAnsi="Aparajita" w:cs="Aparajita"/>
        </w:rPr>
        <w:t xml:space="preserve"> per 1000 </w:t>
      </w:r>
      <w:r w:rsidR="008F2A97" w:rsidRPr="00D958A8">
        <w:rPr>
          <w:rFonts w:ascii="Aparajita" w:hAnsi="Aparajita" w:cs="Aparajita"/>
        </w:rPr>
        <w:t xml:space="preserve">in </w:t>
      </w:r>
      <w:r w:rsidR="00BA01A6" w:rsidRPr="00D958A8">
        <w:rPr>
          <w:rFonts w:ascii="Aparajita" w:hAnsi="Aparajita" w:cs="Aparajita"/>
        </w:rPr>
        <w:t xml:space="preserve">Niger. </w:t>
      </w:r>
      <w:r w:rsidR="00EB493D" w:rsidRPr="00D958A8">
        <w:rPr>
          <w:rFonts w:ascii="Aparajita" w:hAnsi="Aparajita" w:cs="Aparajita"/>
        </w:rPr>
        <w:t xml:space="preserve">As with the mIM, the inequality in mothers’ experiences of under-five mortality far exceeds both current and historical differences in the under-five mortality rates themselves. </w:t>
      </w:r>
      <w:r w:rsidR="004F15EC" w:rsidRPr="00D958A8">
        <w:rPr>
          <w:rFonts w:ascii="Aparajita" w:hAnsi="Aparajita" w:cs="Aparajita"/>
        </w:rPr>
        <w:t>T</w:t>
      </w:r>
      <w:r w:rsidR="00BA01A6" w:rsidRPr="00D958A8">
        <w:rPr>
          <w:rFonts w:ascii="Aparajita" w:hAnsi="Aparajita" w:cs="Aparajita"/>
        </w:rPr>
        <w:t>he mU5M in Niger is 13</w:t>
      </w:r>
      <w:r w:rsidR="004F15EC" w:rsidRPr="00D958A8">
        <w:rPr>
          <w:rFonts w:ascii="Aparajita" w:hAnsi="Aparajita" w:cs="Aparajita"/>
        </w:rPr>
        <w:t>7</w:t>
      </w:r>
      <w:r w:rsidR="00BA01A6" w:rsidRPr="00D958A8">
        <w:rPr>
          <w:rFonts w:ascii="Aparajita" w:hAnsi="Aparajita" w:cs="Aparajita"/>
        </w:rPr>
        <w:t xml:space="preserve"> times that of Hong Kong, </w:t>
      </w:r>
      <w:r w:rsidR="008F2A97" w:rsidRPr="00D958A8">
        <w:rPr>
          <w:rFonts w:ascii="Aparajita" w:hAnsi="Aparajita" w:cs="Aparajita"/>
        </w:rPr>
        <w:t xml:space="preserve">though </w:t>
      </w:r>
      <w:r w:rsidR="00BA01A6" w:rsidRPr="00D958A8">
        <w:rPr>
          <w:rFonts w:ascii="Aparajita" w:hAnsi="Aparajita" w:cs="Aparajita"/>
        </w:rPr>
        <w:t xml:space="preserve">the under-five mortality rate in the former is only 49 times higher than the latter (2.2 child deaths per 1000 in Hong Kong versus 108.7 per 1000 in Niger). </w:t>
      </w:r>
      <w:r w:rsidR="009255A9" w:rsidRPr="00D958A8">
        <w:rPr>
          <w:rFonts w:ascii="Aparajita" w:hAnsi="Aparajita" w:cs="Aparajita"/>
        </w:rPr>
        <w:tab/>
      </w:r>
    </w:p>
    <w:p w14:paraId="4388D68B" w14:textId="246053CA" w:rsidR="00286B23" w:rsidRPr="00D958A8" w:rsidRDefault="009255A9" w:rsidP="00D958A8">
      <w:pPr>
        <w:spacing w:line="480" w:lineRule="auto"/>
        <w:ind w:firstLine="720"/>
        <w:rPr>
          <w:rFonts w:ascii="Aparajita" w:hAnsi="Aparajita" w:cs="Aparajita"/>
        </w:rPr>
      </w:pPr>
      <w:r w:rsidRPr="00D958A8">
        <w:rPr>
          <w:rFonts w:ascii="Aparajita" w:hAnsi="Aparajita" w:cs="Aparajita"/>
        </w:rPr>
        <w:t xml:space="preserve">As </w:t>
      </w:r>
      <w:r w:rsidR="00DD5A72" w:rsidRPr="00D958A8">
        <w:rPr>
          <w:rFonts w:ascii="Aparajita" w:hAnsi="Aparajita" w:cs="Aparajita"/>
        </w:rPr>
        <w:t xml:space="preserve">expected, </w:t>
      </w:r>
      <w:r w:rsidR="008F2A97" w:rsidRPr="00D958A8">
        <w:rPr>
          <w:rFonts w:ascii="Aparajita" w:hAnsi="Aparajita" w:cs="Aparajita"/>
        </w:rPr>
        <w:t xml:space="preserve">the </w:t>
      </w:r>
      <w:r w:rsidRPr="00D958A8">
        <w:rPr>
          <w:rFonts w:ascii="Aparajita" w:hAnsi="Aparajita" w:cs="Aparajita"/>
        </w:rPr>
        <w:t xml:space="preserve">mU5M levels are </w:t>
      </w:r>
      <w:r w:rsidR="008F2A97" w:rsidRPr="00D958A8">
        <w:rPr>
          <w:rFonts w:ascii="Aparajita" w:hAnsi="Aparajita" w:cs="Aparajita"/>
        </w:rPr>
        <w:t xml:space="preserve">even </w:t>
      </w:r>
      <w:r w:rsidRPr="00D958A8">
        <w:rPr>
          <w:rFonts w:ascii="Aparajita" w:hAnsi="Aparajita" w:cs="Aparajita"/>
        </w:rPr>
        <w:t xml:space="preserve">higher </w:t>
      </w:r>
      <w:r w:rsidR="008F2A97" w:rsidRPr="00D958A8">
        <w:rPr>
          <w:rFonts w:ascii="Aparajita" w:hAnsi="Aparajita" w:cs="Aparajita"/>
        </w:rPr>
        <w:t>for</w:t>
      </w:r>
      <w:r w:rsidR="006B32B2" w:rsidRPr="00D958A8">
        <w:rPr>
          <w:rFonts w:ascii="Aparajita" w:hAnsi="Aparajita" w:cs="Aparajita"/>
        </w:rPr>
        <w:t xml:space="preserve"> </w:t>
      </w:r>
      <w:r w:rsidRPr="00D958A8">
        <w:rPr>
          <w:rFonts w:ascii="Aparajita" w:hAnsi="Aparajita" w:cs="Aparajita"/>
        </w:rPr>
        <w:t xml:space="preserve">older mothers, who entered motherhood during higher mortality conditions, </w:t>
      </w:r>
      <w:r w:rsidR="00195BE7" w:rsidRPr="00D958A8">
        <w:rPr>
          <w:rFonts w:ascii="Aparajita" w:hAnsi="Aparajita" w:cs="Aparajita"/>
        </w:rPr>
        <w:t xml:space="preserve">have </w:t>
      </w:r>
      <w:r w:rsidR="00E64B88" w:rsidRPr="00D958A8">
        <w:rPr>
          <w:rFonts w:ascii="Aparajita" w:hAnsi="Aparajita" w:cs="Aparajita"/>
        </w:rPr>
        <w:t>been mothers for several years</w:t>
      </w:r>
      <w:r w:rsidR="008F2A97" w:rsidRPr="00D958A8">
        <w:rPr>
          <w:rFonts w:ascii="Aparajita" w:hAnsi="Aparajita" w:cs="Aparajita"/>
        </w:rPr>
        <w:t>, and often bore</w:t>
      </w:r>
      <w:r w:rsidR="009D7738" w:rsidRPr="00D958A8">
        <w:rPr>
          <w:rFonts w:ascii="Aparajita" w:hAnsi="Aparajita" w:cs="Aparajita"/>
        </w:rPr>
        <w:t xml:space="preserve"> </w:t>
      </w:r>
      <w:r w:rsidR="008F2A97" w:rsidRPr="00D958A8">
        <w:rPr>
          <w:rFonts w:ascii="Aparajita" w:hAnsi="Aparajita" w:cs="Aparajita"/>
        </w:rPr>
        <w:t xml:space="preserve">more </w:t>
      </w:r>
      <w:r w:rsidR="009D7738" w:rsidRPr="00D958A8">
        <w:rPr>
          <w:rFonts w:ascii="Aparajita" w:hAnsi="Aparajita" w:cs="Aparajita"/>
        </w:rPr>
        <w:t>children</w:t>
      </w:r>
      <w:r w:rsidR="00315F97" w:rsidRPr="00D958A8">
        <w:rPr>
          <w:rFonts w:ascii="Aparajita" w:hAnsi="Aparajita" w:cs="Aparajita"/>
        </w:rPr>
        <w:t>—</w:t>
      </w:r>
      <w:r w:rsidR="006B32B2" w:rsidRPr="00D958A8">
        <w:rPr>
          <w:rFonts w:ascii="Aparajita" w:hAnsi="Aparajita" w:cs="Aparajita"/>
        </w:rPr>
        <w:t xml:space="preserve">all factors that increase </w:t>
      </w:r>
      <w:r w:rsidR="008F2A97" w:rsidRPr="00D958A8">
        <w:rPr>
          <w:rFonts w:ascii="Aparajita" w:hAnsi="Aparajita" w:cs="Aparajita"/>
        </w:rPr>
        <w:t>their</w:t>
      </w:r>
      <w:r w:rsidR="00AB53CE" w:rsidRPr="00D958A8">
        <w:rPr>
          <w:rFonts w:ascii="Aparajita" w:hAnsi="Aparajita" w:cs="Aparajita"/>
        </w:rPr>
        <w:t xml:space="preserve"> </w:t>
      </w:r>
      <w:r w:rsidR="00E64B88" w:rsidRPr="00D958A8">
        <w:rPr>
          <w:rFonts w:ascii="Aparajita" w:hAnsi="Aparajita" w:cs="Aparajita"/>
        </w:rPr>
        <w:t>expos</w:t>
      </w:r>
      <w:r w:rsidR="00AB53CE" w:rsidRPr="00D958A8">
        <w:rPr>
          <w:rFonts w:ascii="Aparajita" w:hAnsi="Aparajita" w:cs="Aparajita"/>
        </w:rPr>
        <w:t>ure</w:t>
      </w:r>
      <w:r w:rsidR="00E64B88" w:rsidRPr="00D958A8">
        <w:rPr>
          <w:rFonts w:ascii="Aparajita" w:hAnsi="Aparajita" w:cs="Aparajita"/>
        </w:rPr>
        <w:t xml:space="preserve"> </w:t>
      </w:r>
      <w:r w:rsidR="00D81742" w:rsidRPr="00D958A8">
        <w:rPr>
          <w:rFonts w:ascii="Aparajita" w:hAnsi="Aparajita" w:cs="Aparajita"/>
        </w:rPr>
        <w:t>and</w:t>
      </w:r>
      <w:r w:rsidR="00E64B88" w:rsidRPr="00D958A8">
        <w:rPr>
          <w:rFonts w:ascii="Aparajita" w:hAnsi="Aparajita" w:cs="Aparajita"/>
        </w:rPr>
        <w:t xml:space="preserve"> risk of </w:t>
      </w:r>
      <w:r w:rsidR="00AB53CE" w:rsidRPr="00D958A8">
        <w:rPr>
          <w:rFonts w:ascii="Aparajita" w:hAnsi="Aparajita" w:cs="Aparajita"/>
        </w:rPr>
        <w:t>child loss</w:t>
      </w:r>
      <w:r w:rsidR="00E64B88" w:rsidRPr="00D958A8">
        <w:rPr>
          <w:rFonts w:ascii="Aparajita" w:hAnsi="Aparajita" w:cs="Aparajita"/>
        </w:rPr>
        <w:t xml:space="preserve">. </w:t>
      </w:r>
      <w:r w:rsidR="008F2A97" w:rsidRPr="00D958A8">
        <w:rPr>
          <w:rFonts w:ascii="Aparajita" w:hAnsi="Aparajita" w:cs="Aparajita"/>
          <w:b/>
          <w:bCs/>
        </w:rPr>
        <w:t xml:space="preserve">Fig. 4 </w:t>
      </w:r>
      <w:r w:rsidR="008F2A97" w:rsidRPr="00D958A8">
        <w:rPr>
          <w:rFonts w:ascii="Aparajita" w:hAnsi="Aparajita" w:cs="Aparajita"/>
        </w:rPr>
        <w:t>shows a picture that is consistent with the previous three</w:t>
      </w:r>
      <w:r w:rsidR="00D81742" w:rsidRPr="00D958A8">
        <w:rPr>
          <w:rFonts w:ascii="Aparajita" w:hAnsi="Aparajita" w:cs="Aparajita"/>
        </w:rPr>
        <w:t xml:space="preserve">: </w:t>
      </w:r>
      <w:r w:rsidR="008F2A97" w:rsidRPr="00D958A8">
        <w:rPr>
          <w:rFonts w:ascii="Aparajita" w:hAnsi="Aparajita" w:cs="Aparajita"/>
        </w:rPr>
        <w:t>in very-low-</w:t>
      </w:r>
      <w:r w:rsidR="001952D2" w:rsidRPr="00D958A8">
        <w:rPr>
          <w:rFonts w:ascii="Aparajita" w:hAnsi="Aparajita" w:cs="Aparajita"/>
        </w:rPr>
        <w:t xml:space="preserve">mU5M </w:t>
      </w:r>
      <w:r w:rsidR="008F2A97" w:rsidRPr="00D958A8">
        <w:rPr>
          <w:rFonts w:ascii="Aparajita" w:hAnsi="Aparajita" w:cs="Aparajita"/>
        </w:rPr>
        <w:t>countries</w:t>
      </w:r>
      <w:r w:rsidR="001952D2" w:rsidRPr="00D958A8">
        <w:rPr>
          <w:rFonts w:ascii="Aparajita" w:hAnsi="Aparajita" w:cs="Aparajita"/>
        </w:rPr>
        <w:t xml:space="preserve">, fewer than </w:t>
      </w:r>
      <w:r w:rsidR="00AB53CE" w:rsidRPr="00D958A8">
        <w:rPr>
          <w:rFonts w:ascii="Aparajita" w:hAnsi="Aparajita" w:cs="Aparajita"/>
        </w:rPr>
        <w:t xml:space="preserve">30 </w:t>
      </w:r>
      <w:r w:rsidR="001952D2" w:rsidRPr="00D958A8">
        <w:rPr>
          <w:rFonts w:ascii="Aparajita" w:hAnsi="Aparajita" w:cs="Aparajita"/>
        </w:rPr>
        <w:t>per 1000 mothers have ever lost a child</w:t>
      </w:r>
      <w:r w:rsidR="008F2A97" w:rsidRPr="00D958A8">
        <w:rPr>
          <w:rFonts w:ascii="Aparajita" w:hAnsi="Aparajita" w:cs="Aparajita"/>
        </w:rPr>
        <w:t xml:space="preserve">, and in Hong Kong, </w:t>
      </w:r>
      <w:r w:rsidR="00D81742" w:rsidRPr="00D958A8">
        <w:rPr>
          <w:rFonts w:ascii="Aparajita" w:hAnsi="Aparajita" w:cs="Aparajita"/>
        </w:rPr>
        <w:t xml:space="preserve">Japan, and </w:t>
      </w:r>
      <w:r w:rsidR="008F2A97" w:rsidRPr="00D958A8">
        <w:rPr>
          <w:rFonts w:ascii="Aparajita" w:hAnsi="Aparajita" w:cs="Aparajita"/>
        </w:rPr>
        <w:t xml:space="preserve">Singapore, the </w:t>
      </w:r>
      <w:r w:rsidR="00AB53CE" w:rsidRPr="00D958A8">
        <w:rPr>
          <w:rFonts w:ascii="Aparajita" w:hAnsi="Aparajita" w:cs="Aparajita"/>
        </w:rPr>
        <w:t>estimate</w:t>
      </w:r>
      <w:r w:rsidR="00315F97" w:rsidRPr="00D958A8">
        <w:rPr>
          <w:rFonts w:ascii="Aparajita" w:hAnsi="Aparajita" w:cs="Aparajita"/>
        </w:rPr>
        <w:t>s</w:t>
      </w:r>
      <w:r w:rsidR="008F2A97" w:rsidRPr="00D958A8">
        <w:rPr>
          <w:rFonts w:ascii="Aparajita" w:hAnsi="Aparajita" w:cs="Aparajita"/>
        </w:rPr>
        <w:t xml:space="preserve"> </w:t>
      </w:r>
      <w:r w:rsidR="00315F97" w:rsidRPr="00D958A8">
        <w:rPr>
          <w:rFonts w:ascii="Aparajita" w:hAnsi="Aparajita" w:cs="Aparajita"/>
        </w:rPr>
        <w:t xml:space="preserve">are </w:t>
      </w:r>
      <w:r w:rsidR="008F2A97" w:rsidRPr="00D958A8">
        <w:rPr>
          <w:rFonts w:ascii="Aparajita" w:hAnsi="Aparajita" w:cs="Aparajita"/>
        </w:rPr>
        <w:t xml:space="preserve">less </w:t>
      </w:r>
      <w:r w:rsidR="00AB53CE" w:rsidRPr="00D958A8">
        <w:rPr>
          <w:rFonts w:ascii="Aparajita" w:hAnsi="Aparajita" w:cs="Aparajita"/>
        </w:rPr>
        <w:t>than 10 per 1000</w:t>
      </w:r>
      <w:r w:rsidR="001952D2" w:rsidRPr="00D958A8">
        <w:rPr>
          <w:rFonts w:ascii="Aparajita" w:hAnsi="Aparajita" w:cs="Aparajita"/>
        </w:rPr>
        <w:t xml:space="preserve">. </w:t>
      </w:r>
      <w:r w:rsidR="00AB53CE" w:rsidRPr="00D958A8">
        <w:rPr>
          <w:rFonts w:ascii="Aparajita" w:hAnsi="Aparajita" w:cs="Aparajita"/>
        </w:rPr>
        <w:t xml:space="preserve">Yet nearly </w:t>
      </w:r>
      <w:r w:rsidR="005E2C4C" w:rsidRPr="00D958A8">
        <w:rPr>
          <w:rFonts w:ascii="Aparajita" w:hAnsi="Aparajita" w:cs="Aparajita"/>
        </w:rPr>
        <w:t>50 countries</w:t>
      </w:r>
      <w:r w:rsidR="00AB53CE" w:rsidRPr="00D958A8">
        <w:rPr>
          <w:rFonts w:ascii="Aparajita" w:hAnsi="Aparajita" w:cs="Aparajita"/>
        </w:rPr>
        <w:t xml:space="preserve"> </w:t>
      </w:r>
      <w:r w:rsidR="005E2C4C" w:rsidRPr="00D958A8">
        <w:rPr>
          <w:rFonts w:ascii="Aparajita" w:hAnsi="Aparajita" w:cs="Aparajita"/>
        </w:rPr>
        <w:t xml:space="preserve">have </w:t>
      </w:r>
      <w:r w:rsidR="002D061A" w:rsidRPr="00D958A8">
        <w:rPr>
          <w:rFonts w:ascii="Aparajita" w:hAnsi="Aparajita" w:cs="Aparajita"/>
        </w:rPr>
        <w:t>levels</w:t>
      </w:r>
      <w:r w:rsidR="005E2C4C" w:rsidRPr="00D958A8">
        <w:rPr>
          <w:rFonts w:ascii="Aparajita" w:hAnsi="Aparajita" w:cs="Aparajita"/>
        </w:rPr>
        <w:t xml:space="preserve"> of maternal loss of young children that are </w:t>
      </w:r>
      <w:r w:rsidR="005E2C4C" w:rsidRPr="00D958A8">
        <w:rPr>
          <w:rFonts w:ascii="Aparajita" w:hAnsi="Aparajita" w:cs="Aparajita"/>
          <w:i/>
          <w:iCs/>
        </w:rPr>
        <w:t>ten times</w:t>
      </w:r>
      <w:r w:rsidR="005E2C4C" w:rsidRPr="00D958A8">
        <w:rPr>
          <w:rFonts w:ascii="Aparajita" w:hAnsi="Aparajita" w:cs="Aparajita"/>
        </w:rPr>
        <w:t xml:space="preserve"> higher</w:t>
      </w:r>
      <w:r w:rsidR="003F781E" w:rsidRPr="00D958A8">
        <w:rPr>
          <w:rFonts w:ascii="Aparajita" w:hAnsi="Aparajita" w:cs="Aparajita"/>
        </w:rPr>
        <w:t>—</w:t>
      </w:r>
      <w:r w:rsidR="008F2A97" w:rsidRPr="00D958A8">
        <w:rPr>
          <w:rFonts w:ascii="Aparajita" w:hAnsi="Aparajita" w:cs="Aparajita"/>
        </w:rPr>
        <w:t>this means that</w:t>
      </w:r>
      <w:r w:rsidR="003F781E" w:rsidRPr="00D958A8">
        <w:rPr>
          <w:rFonts w:ascii="Aparajita" w:hAnsi="Aparajita" w:cs="Aparajita"/>
        </w:rPr>
        <w:t xml:space="preserve"> </w:t>
      </w:r>
      <w:r w:rsidR="00CB4D03" w:rsidRPr="00D958A8">
        <w:rPr>
          <w:rFonts w:ascii="Aparajita" w:hAnsi="Aparajita" w:cs="Aparajita"/>
        </w:rPr>
        <w:t xml:space="preserve">in one-third of countries, </w:t>
      </w:r>
      <w:r w:rsidR="00AB53CE" w:rsidRPr="00D958A8">
        <w:rPr>
          <w:rFonts w:ascii="Aparajita" w:hAnsi="Aparajita" w:cs="Aparajita"/>
        </w:rPr>
        <w:t>nearly one-third</w:t>
      </w:r>
      <w:r w:rsidR="003F781E" w:rsidRPr="00D958A8">
        <w:rPr>
          <w:rFonts w:ascii="Aparajita" w:hAnsi="Aparajita" w:cs="Aparajita"/>
        </w:rPr>
        <w:t xml:space="preserve"> </w:t>
      </w:r>
      <w:r w:rsidR="00AB53CE" w:rsidRPr="00D958A8">
        <w:rPr>
          <w:rFonts w:ascii="Aparajita" w:hAnsi="Aparajita" w:cs="Aparajita"/>
        </w:rPr>
        <w:t>of</w:t>
      </w:r>
      <w:r w:rsidR="003F781E" w:rsidRPr="00D958A8">
        <w:rPr>
          <w:rFonts w:ascii="Aparajita" w:hAnsi="Aparajita" w:cs="Aparajita"/>
        </w:rPr>
        <w:t xml:space="preserve"> older mothers have experienced a young child die</w:t>
      </w:r>
      <w:r w:rsidR="005E2C4C" w:rsidRPr="00D958A8">
        <w:rPr>
          <w:rFonts w:ascii="Aparajita" w:hAnsi="Aparajita" w:cs="Aparajita"/>
        </w:rPr>
        <w:t>. In total, the estimates range from 8.2 mothers per 1000 (Hong Kong) to 705</w:t>
      </w:r>
      <w:r w:rsidR="00AB53CE" w:rsidRPr="00D958A8">
        <w:rPr>
          <w:rFonts w:ascii="Aparajita" w:hAnsi="Aparajita" w:cs="Aparajita"/>
        </w:rPr>
        <w:t>.7</w:t>
      </w:r>
      <w:r w:rsidR="005E2C4C" w:rsidRPr="00D958A8">
        <w:rPr>
          <w:rFonts w:ascii="Aparajita" w:hAnsi="Aparajita" w:cs="Aparajita"/>
        </w:rPr>
        <w:t xml:space="preserve"> mothers per 1000 (Niger)</w:t>
      </w:r>
      <w:r w:rsidR="00C15F6D" w:rsidRPr="00D958A8">
        <w:rPr>
          <w:rFonts w:ascii="Aparajita" w:hAnsi="Aparajita" w:cs="Aparajita"/>
        </w:rPr>
        <w:t>.</w:t>
      </w:r>
    </w:p>
    <w:p w14:paraId="5CCBDE64" w14:textId="629010E8" w:rsidR="0010203F" w:rsidRDefault="002D061A" w:rsidP="00D958A8">
      <w:pPr>
        <w:spacing w:line="480" w:lineRule="auto"/>
        <w:ind w:firstLine="720"/>
        <w:rPr>
          <w:rFonts w:ascii="Aparajita" w:hAnsi="Aparajita" w:cs="Aparajita"/>
        </w:rPr>
      </w:pPr>
      <w:r w:rsidRPr="00D958A8">
        <w:rPr>
          <w:rFonts w:ascii="Aparajita" w:hAnsi="Aparajita" w:cs="Aparajita"/>
        </w:rPr>
        <w:t xml:space="preserve">Additional </w:t>
      </w:r>
      <w:r w:rsidR="00C44A56" w:rsidRPr="00D958A8">
        <w:rPr>
          <w:rFonts w:ascii="Aparajita" w:hAnsi="Aparajita" w:cs="Aparajita"/>
        </w:rPr>
        <w:t>comparisons o</w:t>
      </w:r>
      <w:r w:rsidR="00A732E6" w:rsidRPr="00D958A8">
        <w:rPr>
          <w:rFonts w:ascii="Aparajita" w:hAnsi="Aparajita" w:cs="Aparajita"/>
        </w:rPr>
        <w:t xml:space="preserve">f the mIM and </w:t>
      </w:r>
      <w:r w:rsidRPr="00D958A8">
        <w:rPr>
          <w:rFonts w:ascii="Aparajita" w:hAnsi="Aparajita" w:cs="Aparajita"/>
        </w:rPr>
        <w:t>mU5M</w:t>
      </w:r>
      <w:r w:rsidR="00C44A56" w:rsidRPr="00D958A8">
        <w:rPr>
          <w:rFonts w:ascii="Aparajita" w:hAnsi="Aparajita" w:cs="Aparajita"/>
        </w:rPr>
        <w:t xml:space="preserve"> versus the infant and under-five mortality rates</w:t>
      </w:r>
      <w:r w:rsidRPr="00D958A8">
        <w:rPr>
          <w:rFonts w:ascii="Aparajita" w:hAnsi="Aparajita" w:cs="Aparajita"/>
        </w:rPr>
        <w:t xml:space="preserve"> </w:t>
      </w:r>
      <w:r w:rsidR="00AB53CE" w:rsidRPr="00D958A8">
        <w:rPr>
          <w:rFonts w:ascii="Aparajita" w:hAnsi="Aparajita" w:cs="Aparajita"/>
        </w:rPr>
        <w:t xml:space="preserve">(also shown in </w:t>
      </w:r>
      <w:r w:rsidR="00990E7F" w:rsidRPr="00D958A8">
        <w:rPr>
          <w:rFonts w:ascii="Aparajita" w:hAnsi="Aparajita" w:cs="Aparajita"/>
        </w:rPr>
        <w:t>the SI Table</w:t>
      </w:r>
      <w:r w:rsidR="00AB53CE" w:rsidRPr="00D958A8">
        <w:rPr>
          <w:rFonts w:ascii="Aparajita" w:hAnsi="Aparajita" w:cs="Aparajita"/>
        </w:rPr>
        <w:t xml:space="preserve">) </w:t>
      </w:r>
      <w:r w:rsidR="008F2A97" w:rsidRPr="00D958A8">
        <w:rPr>
          <w:rFonts w:ascii="Aparajita" w:hAnsi="Aparajita" w:cs="Aparajita"/>
        </w:rPr>
        <w:t xml:space="preserve">underscore that our </w:t>
      </w:r>
      <w:r w:rsidRPr="00D958A8">
        <w:rPr>
          <w:rFonts w:ascii="Aparajita" w:hAnsi="Aparajita" w:cs="Aparajita"/>
        </w:rPr>
        <w:t>explicitly</w:t>
      </w:r>
      <w:r w:rsidR="00A732E6" w:rsidRPr="00D958A8">
        <w:rPr>
          <w:rFonts w:ascii="Aparajita" w:hAnsi="Aparajita" w:cs="Aparajita"/>
        </w:rPr>
        <w:t xml:space="preserve"> maternal perspective</w:t>
      </w:r>
      <w:r w:rsidR="00ED5B11" w:rsidRPr="00D958A8">
        <w:rPr>
          <w:rFonts w:ascii="Aparajita" w:hAnsi="Aparajita" w:cs="Aparajita"/>
        </w:rPr>
        <w:t xml:space="preserve"> reveals </w:t>
      </w:r>
      <w:r w:rsidR="00AB53CE" w:rsidRPr="00D958A8">
        <w:rPr>
          <w:rFonts w:ascii="Aparajita" w:hAnsi="Aparajita" w:cs="Aparajita"/>
        </w:rPr>
        <w:t xml:space="preserve">global </w:t>
      </w:r>
      <w:r w:rsidR="004A1CBA" w:rsidRPr="00D958A8">
        <w:rPr>
          <w:rFonts w:ascii="Aparajita" w:hAnsi="Aparajita" w:cs="Aparajita"/>
        </w:rPr>
        <w:t xml:space="preserve">patterns of </w:t>
      </w:r>
      <w:r w:rsidR="00AB53CE" w:rsidRPr="00D958A8">
        <w:rPr>
          <w:rFonts w:ascii="Aparajita" w:hAnsi="Aparajita" w:cs="Aparajita"/>
        </w:rPr>
        <w:t xml:space="preserve">bereavement </w:t>
      </w:r>
      <w:r w:rsidR="00ED5B11" w:rsidRPr="00D958A8">
        <w:rPr>
          <w:rFonts w:ascii="Aparajita" w:hAnsi="Aparajita" w:cs="Aparajita"/>
        </w:rPr>
        <w:t xml:space="preserve">that </w:t>
      </w:r>
      <w:r w:rsidR="008F2A97" w:rsidRPr="00D958A8">
        <w:rPr>
          <w:rFonts w:ascii="Aparajita" w:hAnsi="Aparajita" w:cs="Aparajita"/>
        </w:rPr>
        <w:t>are not captured by</w:t>
      </w:r>
      <w:r w:rsidR="00C44A56" w:rsidRPr="00D958A8">
        <w:rPr>
          <w:rFonts w:ascii="Aparajita" w:hAnsi="Aparajita" w:cs="Aparajita"/>
        </w:rPr>
        <w:t xml:space="preserve"> conventional mortality indicators</w:t>
      </w:r>
      <w:r w:rsidR="00A732E6" w:rsidRPr="00D958A8">
        <w:rPr>
          <w:rFonts w:ascii="Aparajita" w:hAnsi="Aparajita" w:cs="Aparajita"/>
        </w:rPr>
        <w:t>.</w:t>
      </w:r>
      <w:r w:rsidR="00ED5B11" w:rsidRPr="00D958A8">
        <w:rPr>
          <w:rFonts w:ascii="Aparajita" w:hAnsi="Aparajita" w:cs="Aparajita"/>
        </w:rPr>
        <w:t xml:space="preserve"> </w:t>
      </w:r>
      <w:commentRangeStart w:id="72"/>
      <w:r w:rsidR="00D245FE" w:rsidRPr="00D958A8">
        <w:rPr>
          <w:rFonts w:ascii="Aparajita" w:hAnsi="Aparajita" w:cs="Aparajita"/>
        </w:rPr>
        <w:t>Among</w:t>
      </w:r>
      <w:r w:rsidR="00ED5B11" w:rsidRPr="00D958A8">
        <w:rPr>
          <w:rFonts w:ascii="Aparajita" w:hAnsi="Aparajita" w:cs="Aparajita"/>
        </w:rPr>
        <w:t xml:space="preserve"> the</w:t>
      </w:r>
      <w:r w:rsidR="00D245FE" w:rsidRPr="00D958A8">
        <w:rPr>
          <w:rFonts w:ascii="Aparajita" w:hAnsi="Aparajita" w:cs="Aparajita"/>
        </w:rPr>
        <w:t xml:space="preserve"> 20 countries with the lowest infant or child mortality rate</w:t>
      </w:r>
      <w:r w:rsidR="004A1CBA" w:rsidRPr="00D958A8">
        <w:rPr>
          <w:rFonts w:ascii="Aparajita" w:hAnsi="Aparajita" w:cs="Aparajita"/>
        </w:rPr>
        <w:t>s</w:t>
      </w:r>
      <w:r w:rsidR="00D245FE" w:rsidRPr="00D958A8">
        <w:rPr>
          <w:rFonts w:ascii="Aparajita" w:hAnsi="Aparajita" w:cs="Aparajita"/>
        </w:rPr>
        <w:t xml:space="preserve">, </w:t>
      </w:r>
      <w:r w:rsidR="003E34B8" w:rsidRPr="00D958A8">
        <w:rPr>
          <w:rFonts w:ascii="Aparajita" w:hAnsi="Aparajita" w:cs="Aparajita"/>
        </w:rPr>
        <w:t xml:space="preserve">nine </w:t>
      </w:r>
      <w:r w:rsidR="00D245FE" w:rsidRPr="00D958A8">
        <w:rPr>
          <w:rFonts w:ascii="Aparajita" w:hAnsi="Aparajita" w:cs="Aparajita"/>
        </w:rPr>
        <w:t>do not</w:t>
      </w:r>
      <w:r w:rsidR="00D245FE" w:rsidRPr="00D958A8">
        <w:rPr>
          <w:rFonts w:ascii="Aparajita" w:hAnsi="Aparajita" w:cs="Aparajita"/>
          <w:i/>
          <w:iCs/>
        </w:rPr>
        <w:t xml:space="preserve"> </w:t>
      </w:r>
      <w:r w:rsidR="00D245FE" w:rsidRPr="00D958A8">
        <w:rPr>
          <w:rFonts w:ascii="Aparajita" w:hAnsi="Aparajita" w:cs="Aparajita"/>
        </w:rPr>
        <w:t xml:space="preserve">feature among the 20 countries with the lowest mIMs and </w:t>
      </w:r>
      <w:r w:rsidRPr="00D958A8">
        <w:rPr>
          <w:rFonts w:ascii="Aparajita" w:hAnsi="Aparajita" w:cs="Aparajita"/>
        </w:rPr>
        <w:t>mU</w:t>
      </w:r>
      <w:r w:rsidR="00D245FE" w:rsidRPr="00D958A8">
        <w:rPr>
          <w:rFonts w:ascii="Aparajita" w:hAnsi="Aparajita" w:cs="Aparajita"/>
        </w:rPr>
        <w:t>5Ms</w:t>
      </w:r>
      <w:commentRangeEnd w:id="72"/>
      <w:r w:rsidR="00805048">
        <w:rPr>
          <w:rStyle w:val="CommentReference"/>
          <w:rFonts w:asciiTheme="minorHAnsi" w:eastAsiaTheme="minorHAnsi" w:hAnsiTheme="minorHAnsi" w:cstheme="minorBidi"/>
        </w:rPr>
        <w:commentReference w:id="72"/>
      </w:r>
      <w:r w:rsidR="0010203F" w:rsidRPr="00D958A8">
        <w:rPr>
          <w:rFonts w:ascii="Aparajita" w:hAnsi="Aparajita" w:cs="Aparajita"/>
        </w:rPr>
        <w:t xml:space="preserve">. </w:t>
      </w:r>
      <w:r w:rsidR="00D245FE" w:rsidRPr="00D958A8">
        <w:rPr>
          <w:rFonts w:ascii="Aparajita" w:hAnsi="Aparajita" w:cs="Aparajita"/>
        </w:rPr>
        <w:t xml:space="preserve">Similarly, </w:t>
      </w:r>
      <w:r w:rsidR="006F1D91" w:rsidRPr="00D958A8">
        <w:rPr>
          <w:rFonts w:ascii="Aparajita" w:hAnsi="Aparajita" w:cs="Aparajita"/>
        </w:rPr>
        <w:t xml:space="preserve">10 </w:t>
      </w:r>
      <w:r w:rsidR="003E34B8" w:rsidRPr="00D958A8">
        <w:rPr>
          <w:rFonts w:ascii="Aparajita" w:hAnsi="Aparajita" w:cs="Aparajita"/>
        </w:rPr>
        <w:t>of the top 20 countries with the highest mIM</w:t>
      </w:r>
      <w:r w:rsidR="004A1CBA" w:rsidRPr="00D958A8">
        <w:rPr>
          <w:rFonts w:ascii="Aparajita" w:hAnsi="Aparajita" w:cs="Aparajita"/>
        </w:rPr>
        <w:t>s</w:t>
      </w:r>
      <w:r w:rsidR="003E34B8" w:rsidRPr="00D958A8">
        <w:rPr>
          <w:rFonts w:ascii="Aparajita" w:hAnsi="Aparajita" w:cs="Aparajita"/>
        </w:rPr>
        <w:t xml:space="preserve"> and mU5Ms do not feature the highest </w:t>
      </w:r>
      <w:r w:rsidR="0010203F" w:rsidRPr="00D958A8">
        <w:rPr>
          <w:rFonts w:ascii="Aparajita" w:hAnsi="Aparajita" w:cs="Aparajita"/>
        </w:rPr>
        <w:t>infant and under-five mortality rates</w:t>
      </w:r>
      <w:r w:rsidR="003E34B8" w:rsidRPr="00D958A8">
        <w:rPr>
          <w:rFonts w:ascii="Aparajita" w:hAnsi="Aparajita" w:cs="Aparajita"/>
        </w:rPr>
        <w:t xml:space="preserve">. </w:t>
      </w:r>
      <w:r w:rsidR="004A1CBA" w:rsidRPr="00D958A8">
        <w:rPr>
          <w:rFonts w:ascii="Aparajita" w:hAnsi="Aparajita" w:cs="Aparajita"/>
        </w:rPr>
        <w:t xml:space="preserve">These comparisons </w:t>
      </w:r>
      <w:r w:rsidR="00315F97" w:rsidRPr="00D958A8">
        <w:rPr>
          <w:rFonts w:ascii="Aparajita" w:hAnsi="Aparajita" w:cs="Aparajita"/>
        </w:rPr>
        <w:t xml:space="preserve">further attest to the importance of an </w:t>
      </w:r>
      <w:r w:rsidR="004A1CBA" w:rsidRPr="00D958A8">
        <w:rPr>
          <w:rFonts w:ascii="Aparajita" w:hAnsi="Aparajita" w:cs="Aparajita"/>
        </w:rPr>
        <w:t xml:space="preserve">explicitly maternal perspective to avoid overlooking </w:t>
      </w:r>
      <w:r w:rsidR="00AB53CE" w:rsidRPr="00D958A8">
        <w:rPr>
          <w:rFonts w:ascii="Aparajita" w:hAnsi="Aparajita" w:cs="Aparajita"/>
        </w:rPr>
        <w:t xml:space="preserve">countries </w:t>
      </w:r>
      <w:r w:rsidR="004A1CBA" w:rsidRPr="00D958A8">
        <w:rPr>
          <w:rFonts w:ascii="Aparajita" w:hAnsi="Aparajita" w:cs="Aparajita"/>
        </w:rPr>
        <w:t>with</w:t>
      </w:r>
      <w:r w:rsidR="008310B7" w:rsidRPr="00D958A8">
        <w:rPr>
          <w:rFonts w:ascii="Aparajita" w:hAnsi="Aparajita" w:cs="Aparajita"/>
        </w:rPr>
        <w:t xml:space="preserve"> a</w:t>
      </w:r>
      <w:r w:rsidR="004A1CBA" w:rsidRPr="00D958A8">
        <w:rPr>
          <w:rFonts w:ascii="Aparajita" w:hAnsi="Aparajita" w:cs="Aparajita"/>
        </w:rPr>
        <w:t xml:space="preserve"> higher than realized </w:t>
      </w:r>
      <w:r w:rsidR="008310B7" w:rsidRPr="00D958A8">
        <w:rPr>
          <w:rFonts w:ascii="Aparajita" w:hAnsi="Aparajita" w:cs="Aparajita"/>
        </w:rPr>
        <w:t xml:space="preserve">maternal </w:t>
      </w:r>
      <w:r w:rsidR="004A1CBA" w:rsidRPr="00D958A8">
        <w:rPr>
          <w:rFonts w:ascii="Aparajita" w:hAnsi="Aparajita" w:cs="Aparajita"/>
        </w:rPr>
        <w:t xml:space="preserve">burden of </w:t>
      </w:r>
      <w:r w:rsidR="008310B7" w:rsidRPr="00D958A8">
        <w:rPr>
          <w:rFonts w:ascii="Aparajita" w:hAnsi="Aparajita" w:cs="Aparajita"/>
        </w:rPr>
        <w:t xml:space="preserve">child loss. </w:t>
      </w:r>
      <w:r w:rsidR="00F624CD" w:rsidRPr="00D958A8">
        <w:rPr>
          <w:rFonts w:ascii="Aparajita" w:hAnsi="Aparajita" w:cs="Aparajita"/>
        </w:rPr>
        <w:t xml:space="preserve"> </w:t>
      </w:r>
    </w:p>
    <w:p w14:paraId="4BE58892" w14:textId="3FB51F48" w:rsidR="00B415BF" w:rsidRDefault="00B415BF" w:rsidP="00D958A8">
      <w:pPr>
        <w:spacing w:line="480" w:lineRule="auto"/>
        <w:ind w:firstLine="720"/>
        <w:rPr>
          <w:rFonts w:ascii="Aparajita" w:hAnsi="Aparajita" w:cs="Aparajita"/>
        </w:rPr>
      </w:pPr>
    </w:p>
    <w:p w14:paraId="227DE99F" w14:textId="77777777" w:rsidR="00B415BF" w:rsidRPr="00D958A8" w:rsidRDefault="00B415BF" w:rsidP="00D958A8">
      <w:pPr>
        <w:spacing w:line="480" w:lineRule="auto"/>
        <w:ind w:firstLine="720"/>
        <w:rPr>
          <w:rFonts w:ascii="Aparajita" w:hAnsi="Aparajita" w:cs="Aparajita"/>
        </w:rPr>
      </w:pPr>
    </w:p>
    <w:p w14:paraId="6C6B225A" w14:textId="77777777" w:rsidR="00011943" w:rsidRPr="00D958A8" w:rsidRDefault="0010203F" w:rsidP="00D958A8">
      <w:pPr>
        <w:spacing w:line="480" w:lineRule="auto"/>
        <w:rPr>
          <w:rFonts w:ascii="Aparajita" w:hAnsi="Aparajita" w:cs="Aparajita"/>
          <w:b/>
          <w:bCs/>
        </w:rPr>
      </w:pPr>
      <w:r w:rsidRPr="00D958A8">
        <w:rPr>
          <w:rFonts w:ascii="Aparajita" w:hAnsi="Aparajita" w:cs="Aparajita"/>
          <w:b/>
          <w:bCs/>
        </w:rPr>
        <w:t>Maternal Burden of Offspring Mortality (mOM)</w:t>
      </w:r>
    </w:p>
    <w:p w14:paraId="590C0912" w14:textId="1E7B23D5" w:rsidR="00733058" w:rsidRPr="00D958A8" w:rsidRDefault="00524E60" w:rsidP="00D958A8">
      <w:pPr>
        <w:spacing w:line="480" w:lineRule="auto"/>
        <w:rPr>
          <w:rFonts w:ascii="Aparajita" w:hAnsi="Aparajita" w:cs="Aparajita"/>
        </w:rPr>
      </w:pPr>
      <w:r w:rsidRPr="00D958A8">
        <w:rPr>
          <w:rFonts w:ascii="Aparajita" w:hAnsi="Aparajita" w:cs="Aparajita"/>
        </w:rPr>
        <w:t>D</w:t>
      </w:r>
      <w:r w:rsidR="006F4FD7" w:rsidRPr="00D958A8">
        <w:rPr>
          <w:rFonts w:ascii="Aparajita" w:hAnsi="Aparajita" w:cs="Aparajita"/>
        </w:rPr>
        <w:t xml:space="preserve">espite the global emphasis on </w:t>
      </w:r>
      <w:r w:rsidR="00800E45" w:rsidRPr="00D958A8">
        <w:rPr>
          <w:rFonts w:ascii="Aparajita" w:hAnsi="Aparajita" w:cs="Aparajita"/>
        </w:rPr>
        <w:t xml:space="preserve">measuring and monitoring </w:t>
      </w:r>
      <w:r w:rsidR="006F4FD7" w:rsidRPr="00D958A8">
        <w:rPr>
          <w:rFonts w:ascii="Aparajita" w:hAnsi="Aparajita" w:cs="Aparajita"/>
        </w:rPr>
        <w:t xml:space="preserve">mortality before </w:t>
      </w:r>
      <w:r w:rsidRPr="00D958A8">
        <w:rPr>
          <w:rFonts w:ascii="Aparajita" w:hAnsi="Aparajita" w:cs="Aparajita"/>
        </w:rPr>
        <w:t>age five, pa</w:t>
      </w:r>
      <w:r w:rsidR="008B15EE" w:rsidRPr="00D958A8">
        <w:rPr>
          <w:rFonts w:ascii="Aparajita" w:hAnsi="Aparajita" w:cs="Aparajita"/>
        </w:rPr>
        <w:t>rents’ risk of losing a child persists beyond the child’s fifth birthday</w:t>
      </w:r>
      <w:r w:rsidR="00800E45" w:rsidRPr="00D958A8">
        <w:rPr>
          <w:rFonts w:ascii="Aparajita" w:hAnsi="Aparajita" w:cs="Aparajita"/>
        </w:rPr>
        <w:t xml:space="preserve">. </w:t>
      </w:r>
      <w:r w:rsidR="008A0317" w:rsidRPr="00D958A8">
        <w:rPr>
          <w:rFonts w:ascii="Aparajita" w:hAnsi="Aparajita" w:cs="Aparajita"/>
        </w:rPr>
        <w:t>T</w:t>
      </w:r>
      <w:r w:rsidR="00F50ADB" w:rsidRPr="00D958A8">
        <w:rPr>
          <w:rFonts w:ascii="Aparajita" w:hAnsi="Aparajita" w:cs="Aparajita"/>
        </w:rPr>
        <w:t xml:space="preserve">o </w:t>
      </w:r>
      <w:r w:rsidR="00011943" w:rsidRPr="00D958A8">
        <w:rPr>
          <w:rFonts w:ascii="Aparajita" w:hAnsi="Aparajita" w:cs="Aparajita"/>
        </w:rPr>
        <w:t>understand</w:t>
      </w:r>
      <w:r w:rsidR="00F50ADB" w:rsidRPr="00D958A8">
        <w:rPr>
          <w:rFonts w:ascii="Aparajita" w:hAnsi="Aparajita" w:cs="Aparajita"/>
        </w:rPr>
        <w:t xml:space="preserve"> the </w:t>
      </w:r>
      <w:r w:rsidR="004F1751" w:rsidRPr="00D958A8">
        <w:rPr>
          <w:rFonts w:ascii="Aparajita" w:hAnsi="Aparajita" w:cs="Aparajita"/>
        </w:rPr>
        <w:t xml:space="preserve">total </w:t>
      </w:r>
      <w:r w:rsidR="00F50ADB" w:rsidRPr="00D958A8">
        <w:rPr>
          <w:rFonts w:ascii="Aparajita" w:hAnsi="Aparajita" w:cs="Aparajita"/>
        </w:rPr>
        <w:t>burden of child loss</w:t>
      </w:r>
      <w:r w:rsidR="006B3163" w:rsidRPr="00D958A8">
        <w:rPr>
          <w:rFonts w:ascii="Aparajita" w:hAnsi="Aparajita" w:cs="Aparajita"/>
        </w:rPr>
        <w:t xml:space="preserve">, </w:t>
      </w:r>
      <w:r w:rsidR="00F50ADB" w:rsidRPr="00D958A8">
        <w:rPr>
          <w:rFonts w:ascii="Aparajita" w:hAnsi="Aparajita" w:cs="Aparajita"/>
        </w:rPr>
        <w:t xml:space="preserve">regardless of the child’s age at the time of death, </w:t>
      </w:r>
      <w:r w:rsidRPr="00D958A8">
        <w:rPr>
          <w:rFonts w:ascii="Aparajita" w:hAnsi="Aparajita" w:cs="Aparajita"/>
          <w:b/>
          <w:bCs/>
        </w:rPr>
        <w:t xml:space="preserve">Fig. </w:t>
      </w:r>
      <w:r w:rsidR="00077E6E" w:rsidRPr="00D958A8">
        <w:rPr>
          <w:rFonts w:ascii="Aparajita" w:hAnsi="Aparajita" w:cs="Aparajita"/>
          <w:b/>
          <w:bCs/>
        </w:rPr>
        <w:t>5</w:t>
      </w:r>
      <w:r w:rsidR="00077E6E" w:rsidRPr="00D958A8">
        <w:rPr>
          <w:rFonts w:ascii="Aparajita" w:hAnsi="Aparajita" w:cs="Aparajita"/>
        </w:rPr>
        <w:t xml:space="preserve"> </w:t>
      </w:r>
      <w:r w:rsidR="00A615F0" w:rsidRPr="00D958A8">
        <w:rPr>
          <w:rFonts w:ascii="Aparajita" w:hAnsi="Aparajita" w:cs="Aparajita"/>
        </w:rPr>
        <w:t>depicts the</w:t>
      </w:r>
      <w:r w:rsidR="002E2875" w:rsidRPr="00D958A8">
        <w:rPr>
          <w:rFonts w:ascii="Aparajita" w:hAnsi="Aparajita" w:cs="Aparajita"/>
        </w:rPr>
        <w:t xml:space="preserve"> </w:t>
      </w:r>
      <w:r w:rsidR="008B15EE" w:rsidRPr="00D958A8">
        <w:rPr>
          <w:rFonts w:ascii="Aparajita" w:hAnsi="Aparajita" w:cs="Aparajita"/>
        </w:rPr>
        <w:t xml:space="preserve">mOM, capturing the </w:t>
      </w:r>
      <w:r w:rsidR="002E2875" w:rsidRPr="00D958A8">
        <w:rPr>
          <w:rFonts w:ascii="Aparajita" w:hAnsi="Aparajita" w:cs="Aparajita"/>
        </w:rPr>
        <w:t>burden of all offspring mortality</w:t>
      </w:r>
      <w:r w:rsidR="00A615F0" w:rsidRPr="00D958A8">
        <w:rPr>
          <w:rFonts w:ascii="Aparajita" w:hAnsi="Aparajita" w:cs="Aparajita"/>
        </w:rPr>
        <w:t xml:space="preserve"> </w:t>
      </w:r>
      <w:r w:rsidR="004A42CA" w:rsidRPr="00D958A8">
        <w:rPr>
          <w:rFonts w:ascii="Aparajita" w:hAnsi="Aparajita" w:cs="Aparajita"/>
        </w:rPr>
        <w:t>among mothers 45-49 years old</w:t>
      </w:r>
      <w:r w:rsidR="00380F11" w:rsidRPr="00D958A8">
        <w:rPr>
          <w:rFonts w:ascii="Aparajita" w:hAnsi="Aparajita" w:cs="Aparajita"/>
        </w:rPr>
        <w:t xml:space="preserve">. </w:t>
      </w:r>
      <w:r w:rsidR="0094471F" w:rsidRPr="00D958A8">
        <w:rPr>
          <w:rFonts w:ascii="Aparajita" w:hAnsi="Aparajita" w:cs="Aparajita"/>
        </w:rPr>
        <w:t>As expected,</w:t>
      </w:r>
      <w:r w:rsidR="004F1751" w:rsidRPr="00D958A8">
        <w:rPr>
          <w:rFonts w:ascii="Aparajita" w:hAnsi="Aparajita" w:cs="Aparajita"/>
        </w:rPr>
        <w:t xml:space="preserve"> </w:t>
      </w:r>
      <w:r w:rsidR="00A82EF1" w:rsidRPr="00D958A8">
        <w:rPr>
          <w:rFonts w:ascii="Aparajita" w:hAnsi="Aparajita" w:cs="Aparajita"/>
        </w:rPr>
        <w:t xml:space="preserve">the </w:t>
      </w:r>
      <w:r w:rsidR="004F1751" w:rsidRPr="00D958A8">
        <w:rPr>
          <w:rFonts w:ascii="Aparajita" w:hAnsi="Aparajita" w:cs="Aparajita"/>
        </w:rPr>
        <w:t>global pattern</w:t>
      </w:r>
      <w:r w:rsidR="006B092D" w:rsidRPr="00D958A8">
        <w:rPr>
          <w:rFonts w:ascii="Aparajita" w:hAnsi="Aparajita" w:cs="Aparajita"/>
        </w:rPr>
        <w:t>ing</w:t>
      </w:r>
      <w:r w:rsidR="004F1751" w:rsidRPr="00D958A8">
        <w:rPr>
          <w:rFonts w:ascii="Aparajita" w:hAnsi="Aparajita" w:cs="Aparajita"/>
        </w:rPr>
        <w:t xml:space="preserve"> of </w:t>
      </w:r>
      <w:r w:rsidR="004A42CA" w:rsidRPr="00D958A8">
        <w:rPr>
          <w:rFonts w:ascii="Aparajita" w:hAnsi="Aparajita" w:cs="Aparajita"/>
        </w:rPr>
        <w:t xml:space="preserve">the mOM </w:t>
      </w:r>
      <w:r w:rsidR="00315F97" w:rsidRPr="00D958A8">
        <w:rPr>
          <w:rFonts w:ascii="Aparajita" w:hAnsi="Aparajita" w:cs="Aparajita"/>
        </w:rPr>
        <w:t xml:space="preserve">values </w:t>
      </w:r>
      <w:r w:rsidR="00A82EF1" w:rsidRPr="00D958A8">
        <w:rPr>
          <w:rFonts w:ascii="Aparajita" w:hAnsi="Aparajita" w:cs="Aparajita"/>
        </w:rPr>
        <w:t xml:space="preserve">closely </w:t>
      </w:r>
      <w:r w:rsidR="0094471F" w:rsidRPr="00D958A8">
        <w:rPr>
          <w:rFonts w:ascii="Aparajita" w:hAnsi="Aparajita" w:cs="Aparajita"/>
        </w:rPr>
        <w:t>aligns with th</w:t>
      </w:r>
      <w:r w:rsidR="00315F97" w:rsidRPr="00D958A8">
        <w:rPr>
          <w:rFonts w:ascii="Aparajita" w:hAnsi="Aparajita" w:cs="Aparajita"/>
        </w:rPr>
        <w:t>ose</w:t>
      </w:r>
      <w:r w:rsidR="0094471F" w:rsidRPr="00D958A8">
        <w:rPr>
          <w:rFonts w:ascii="Aparajita" w:hAnsi="Aparajita" w:cs="Aparajita"/>
        </w:rPr>
        <w:t xml:space="preserve"> of the mIM and mU5M: where many surviving mothers have had an infant or under-five year old die</w:t>
      </w:r>
      <w:r w:rsidR="00736F27" w:rsidRPr="00D958A8">
        <w:rPr>
          <w:rFonts w:ascii="Aparajita" w:hAnsi="Aparajita" w:cs="Aparajita"/>
        </w:rPr>
        <w:t xml:space="preserve">, </w:t>
      </w:r>
      <w:r w:rsidR="00CB4D03" w:rsidRPr="00D958A8">
        <w:rPr>
          <w:rFonts w:ascii="Aparajita" w:hAnsi="Aparajita" w:cs="Aparajita"/>
        </w:rPr>
        <w:t xml:space="preserve">many </w:t>
      </w:r>
      <w:r w:rsidR="00EB7072" w:rsidRPr="00D958A8">
        <w:rPr>
          <w:rFonts w:ascii="Aparajita" w:hAnsi="Aparajita" w:cs="Aparajita"/>
        </w:rPr>
        <w:t xml:space="preserve">have </w:t>
      </w:r>
      <w:r w:rsidR="0094471F" w:rsidRPr="00D958A8">
        <w:rPr>
          <w:rFonts w:ascii="Aparajita" w:hAnsi="Aparajita" w:cs="Aparajita"/>
        </w:rPr>
        <w:t>los</w:t>
      </w:r>
      <w:r w:rsidR="00EB7072" w:rsidRPr="00D958A8">
        <w:rPr>
          <w:rFonts w:ascii="Aparajita" w:hAnsi="Aparajita" w:cs="Aparajita"/>
        </w:rPr>
        <w:t>t</w:t>
      </w:r>
      <w:r w:rsidR="0094471F" w:rsidRPr="00D958A8">
        <w:rPr>
          <w:rFonts w:ascii="Aparajita" w:hAnsi="Aparajita" w:cs="Aparajita"/>
        </w:rPr>
        <w:t xml:space="preserve"> adolescent and young adult children</w:t>
      </w:r>
      <w:r w:rsidR="00736F27" w:rsidRPr="00D958A8">
        <w:rPr>
          <w:rFonts w:ascii="Aparajita" w:hAnsi="Aparajita" w:cs="Aparajita"/>
        </w:rPr>
        <w:t>, too</w:t>
      </w:r>
      <w:r w:rsidR="0094471F" w:rsidRPr="00D958A8">
        <w:rPr>
          <w:rFonts w:ascii="Aparajita" w:hAnsi="Aparajita" w:cs="Aparajita"/>
        </w:rPr>
        <w:t>.</w:t>
      </w:r>
      <w:r w:rsidR="00486C2D" w:rsidRPr="00D958A8">
        <w:rPr>
          <w:rFonts w:ascii="Aparajita" w:hAnsi="Aparajita" w:cs="Aparajita"/>
        </w:rPr>
        <w:t xml:space="preserve"> The reigning pattern across </w:t>
      </w:r>
      <w:r w:rsidR="00C6119C" w:rsidRPr="00D958A8">
        <w:rPr>
          <w:rFonts w:ascii="Aparajita" w:hAnsi="Aparajita" w:cs="Aparajita"/>
        </w:rPr>
        <w:t>high-income countries</w:t>
      </w:r>
      <w:r w:rsidR="00486C2D" w:rsidRPr="00D958A8">
        <w:rPr>
          <w:rFonts w:ascii="Aparajita" w:hAnsi="Aparajita" w:cs="Aparajita"/>
        </w:rPr>
        <w:t xml:space="preserve"> is that fewer than </w:t>
      </w:r>
      <w:r w:rsidR="00C6119C" w:rsidRPr="00D958A8">
        <w:rPr>
          <w:rFonts w:ascii="Aparajita" w:hAnsi="Aparajita" w:cs="Aparajita"/>
        </w:rPr>
        <w:t xml:space="preserve">30 </w:t>
      </w:r>
      <w:r w:rsidR="00486C2D" w:rsidRPr="00D958A8">
        <w:rPr>
          <w:rFonts w:ascii="Aparajita" w:hAnsi="Aparajita" w:cs="Aparajita"/>
        </w:rPr>
        <w:t xml:space="preserve">per 1000 </w:t>
      </w:r>
      <w:r w:rsidR="00EB7072" w:rsidRPr="00D958A8">
        <w:rPr>
          <w:rFonts w:ascii="Aparajita" w:hAnsi="Aparajita" w:cs="Aparajita"/>
        </w:rPr>
        <w:t xml:space="preserve">mothers </w:t>
      </w:r>
      <w:r w:rsidR="00486C2D" w:rsidRPr="00D958A8">
        <w:rPr>
          <w:rFonts w:ascii="Aparajita" w:hAnsi="Aparajita" w:cs="Aparajita"/>
        </w:rPr>
        <w:t>have ever lost a child</w:t>
      </w:r>
      <w:r w:rsidR="00323329" w:rsidRPr="00D958A8">
        <w:rPr>
          <w:rFonts w:ascii="Aparajita" w:hAnsi="Aparajita" w:cs="Aparajita"/>
        </w:rPr>
        <w:t>, meaning fewer than 3%</w:t>
      </w:r>
      <w:r w:rsidR="00486C2D" w:rsidRPr="00D958A8">
        <w:rPr>
          <w:rFonts w:ascii="Aparajita" w:hAnsi="Aparajita" w:cs="Aparajita"/>
        </w:rPr>
        <w:t xml:space="preserve">. </w:t>
      </w:r>
      <w:r w:rsidR="00323329" w:rsidRPr="00D958A8">
        <w:rPr>
          <w:rFonts w:ascii="Aparajita" w:hAnsi="Aparajita" w:cs="Aparajita"/>
        </w:rPr>
        <w:t>I</w:t>
      </w:r>
      <w:r w:rsidR="00C6119C" w:rsidRPr="00D958A8">
        <w:rPr>
          <w:rFonts w:ascii="Aparajita" w:hAnsi="Aparajita" w:cs="Aparajita"/>
        </w:rPr>
        <w:t xml:space="preserve">n more than </w:t>
      </w:r>
      <w:r w:rsidR="00945663" w:rsidRPr="00D958A8">
        <w:rPr>
          <w:rFonts w:ascii="Aparajita" w:hAnsi="Aparajita" w:cs="Aparajita"/>
        </w:rPr>
        <w:t>50 countries</w:t>
      </w:r>
      <w:r w:rsidR="00C6119C" w:rsidRPr="00D958A8">
        <w:rPr>
          <w:rFonts w:ascii="Aparajita" w:hAnsi="Aparajita" w:cs="Aparajita"/>
        </w:rPr>
        <w:t xml:space="preserve">, </w:t>
      </w:r>
      <w:r w:rsidR="00323329" w:rsidRPr="00D958A8">
        <w:rPr>
          <w:rFonts w:ascii="Aparajita" w:hAnsi="Aparajita" w:cs="Aparajita"/>
        </w:rPr>
        <w:t xml:space="preserve">however, </w:t>
      </w:r>
      <w:r w:rsidR="00C6119C" w:rsidRPr="00D958A8">
        <w:rPr>
          <w:rFonts w:ascii="Aparajita" w:hAnsi="Aparajita" w:cs="Aparajita"/>
        </w:rPr>
        <w:t xml:space="preserve">the mOM </w:t>
      </w:r>
      <w:r w:rsidR="00604A85" w:rsidRPr="00D958A8">
        <w:rPr>
          <w:rFonts w:ascii="Aparajita" w:hAnsi="Aparajita" w:cs="Aparajita"/>
        </w:rPr>
        <w:t xml:space="preserve">levels are </w:t>
      </w:r>
      <w:r w:rsidR="00736F27" w:rsidRPr="00D958A8">
        <w:rPr>
          <w:rFonts w:ascii="Aparajita" w:hAnsi="Aparajita" w:cs="Aparajita"/>
        </w:rPr>
        <w:t xml:space="preserve">at least </w:t>
      </w:r>
      <w:r w:rsidR="00604A85" w:rsidRPr="00D958A8">
        <w:rPr>
          <w:rFonts w:ascii="Aparajita" w:hAnsi="Aparajita" w:cs="Aparajita"/>
        </w:rPr>
        <w:t xml:space="preserve">10 times higher: countries in Africa, Latin America, the Middle East, and Southeast Asia, more than 30% of mothers have ever lost a child. </w:t>
      </w:r>
      <w:r w:rsidR="009D4FAF" w:rsidRPr="00D958A8">
        <w:rPr>
          <w:rFonts w:ascii="Aparajita" w:hAnsi="Aparajita" w:cs="Aparajita"/>
        </w:rPr>
        <w:t xml:space="preserve">In </w:t>
      </w:r>
      <w:r w:rsidR="00B52646" w:rsidRPr="00D958A8">
        <w:rPr>
          <w:rFonts w:ascii="Aparajita" w:hAnsi="Aparajita" w:cs="Aparajita"/>
        </w:rPr>
        <w:t>22 countries</w:t>
      </w:r>
      <w:r w:rsidR="006B1A95" w:rsidRPr="00D958A8">
        <w:rPr>
          <w:rFonts w:ascii="Aparajita" w:hAnsi="Aparajita" w:cs="Aparajita"/>
        </w:rPr>
        <w:t>—all</w:t>
      </w:r>
      <w:r w:rsidR="000E2663" w:rsidRPr="00D958A8">
        <w:rPr>
          <w:rFonts w:ascii="Aparajita" w:hAnsi="Aparajita" w:cs="Aparajita"/>
        </w:rPr>
        <w:t xml:space="preserve"> </w:t>
      </w:r>
      <w:r w:rsidR="00736F27" w:rsidRPr="00D958A8">
        <w:rPr>
          <w:rFonts w:ascii="Aparajita" w:hAnsi="Aparajita" w:cs="Aparajita"/>
        </w:rPr>
        <w:t>within</w:t>
      </w:r>
      <w:r w:rsidR="000E2663" w:rsidRPr="00D958A8">
        <w:rPr>
          <w:rFonts w:ascii="Aparajita" w:hAnsi="Aparajita" w:cs="Aparajita"/>
        </w:rPr>
        <w:t xml:space="preserve"> sub-Saharan Africa</w:t>
      </w:r>
      <w:r w:rsidR="006B1A95" w:rsidRPr="00D958A8">
        <w:rPr>
          <w:rFonts w:ascii="Aparajita" w:hAnsi="Aparajita" w:cs="Aparajita"/>
        </w:rPr>
        <w:t>—</w:t>
      </w:r>
      <w:r w:rsidR="00B52646" w:rsidRPr="00D958A8">
        <w:rPr>
          <w:rFonts w:ascii="Aparajita" w:hAnsi="Aparajita" w:cs="Aparajita"/>
        </w:rPr>
        <w:t xml:space="preserve">more than </w:t>
      </w:r>
      <w:r w:rsidR="00332AA1" w:rsidRPr="00D958A8">
        <w:rPr>
          <w:rFonts w:ascii="Aparajita" w:hAnsi="Aparajita" w:cs="Aparajita"/>
        </w:rPr>
        <w:t>50%</w:t>
      </w:r>
      <w:r w:rsidR="00B52646" w:rsidRPr="00D958A8">
        <w:rPr>
          <w:rFonts w:ascii="Aparajita" w:hAnsi="Aparajita" w:cs="Aparajita"/>
        </w:rPr>
        <w:t xml:space="preserve"> of </w:t>
      </w:r>
      <w:r w:rsidR="00332AA1" w:rsidRPr="00D958A8">
        <w:rPr>
          <w:rFonts w:ascii="Aparajita" w:hAnsi="Aparajita" w:cs="Aparajita"/>
        </w:rPr>
        <w:t xml:space="preserve">older </w:t>
      </w:r>
      <w:r w:rsidR="00B52646" w:rsidRPr="00D958A8">
        <w:rPr>
          <w:rFonts w:ascii="Aparajita" w:hAnsi="Aparajita" w:cs="Aparajita"/>
        </w:rPr>
        <w:t xml:space="preserve">mothers have experienced </w:t>
      </w:r>
      <w:r w:rsidR="00F7169A" w:rsidRPr="00D958A8">
        <w:rPr>
          <w:rFonts w:ascii="Aparajita" w:hAnsi="Aparajita" w:cs="Aparajita"/>
        </w:rPr>
        <w:t>the death of a child</w:t>
      </w:r>
      <w:r w:rsidR="00C97DB8" w:rsidRPr="00D958A8">
        <w:rPr>
          <w:rFonts w:ascii="Aparajita" w:hAnsi="Aparajita" w:cs="Aparajita"/>
        </w:rPr>
        <w:t>.</w:t>
      </w:r>
      <w:r w:rsidR="00486C2D" w:rsidRPr="00D958A8">
        <w:rPr>
          <w:rFonts w:ascii="Aparajita" w:hAnsi="Aparajita" w:cs="Aparajita"/>
        </w:rPr>
        <w:t xml:space="preserve"> </w:t>
      </w:r>
      <w:r w:rsidR="00736F27" w:rsidRPr="00D958A8">
        <w:rPr>
          <w:rFonts w:ascii="Aparajita" w:hAnsi="Aparajita" w:cs="Aparajita"/>
        </w:rPr>
        <w:t>I</w:t>
      </w:r>
      <w:r w:rsidR="00486C2D" w:rsidRPr="00D958A8">
        <w:rPr>
          <w:rFonts w:ascii="Aparajita" w:hAnsi="Aparajita" w:cs="Aparajita"/>
        </w:rPr>
        <w:t xml:space="preserve">n these </w:t>
      </w:r>
      <w:r w:rsidR="00736F27" w:rsidRPr="00D958A8">
        <w:rPr>
          <w:rFonts w:ascii="Aparajita" w:hAnsi="Aparajita" w:cs="Aparajita"/>
        </w:rPr>
        <w:t>settings</w:t>
      </w:r>
      <w:r w:rsidR="00486C2D" w:rsidRPr="00D958A8">
        <w:rPr>
          <w:rFonts w:ascii="Aparajita" w:hAnsi="Aparajita" w:cs="Aparajita"/>
        </w:rPr>
        <w:t xml:space="preserve"> it is </w:t>
      </w:r>
      <w:r w:rsidR="00736F27" w:rsidRPr="00D958A8">
        <w:rPr>
          <w:rFonts w:ascii="Aparajita" w:hAnsi="Aparajita" w:cs="Aparajita"/>
        </w:rPr>
        <w:t>typical</w:t>
      </w:r>
      <w:r w:rsidR="00486C2D" w:rsidRPr="00D958A8">
        <w:rPr>
          <w:rFonts w:ascii="Aparajita" w:hAnsi="Aparajita" w:cs="Aparajita"/>
        </w:rPr>
        <w:t xml:space="preserve"> for </w:t>
      </w:r>
      <w:r w:rsidR="00147379" w:rsidRPr="00D958A8">
        <w:rPr>
          <w:rFonts w:ascii="Aparajita" w:hAnsi="Aparajita" w:cs="Aparajita"/>
        </w:rPr>
        <w:t xml:space="preserve">a </w:t>
      </w:r>
      <w:r w:rsidR="00486C2D" w:rsidRPr="00D958A8">
        <w:rPr>
          <w:rFonts w:ascii="Aparajita" w:hAnsi="Aparajita" w:cs="Aparajita"/>
        </w:rPr>
        <w:t xml:space="preserve">surviving mother to </w:t>
      </w:r>
      <w:r w:rsidR="00EB7072" w:rsidRPr="00D958A8">
        <w:rPr>
          <w:rFonts w:ascii="Aparajita" w:hAnsi="Aparajita" w:cs="Aparajita"/>
        </w:rPr>
        <w:t xml:space="preserve">be </w:t>
      </w:r>
      <w:r w:rsidR="00736F27" w:rsidRPr="00D958A8">
        <w:rPr>
          <w:rFonts w:ascii="Aparajita" w:hAnsi="Aparajita" w:cs="Aparajita"/>
        </w:rPr>
        <w:t xml:space="preserve">a </w:t>
      </w:r>
      <w:r w:rsidR="00486C2D" w:rsidRPr="00D958A8">
        <w:rPr>
          <w:rFonts w:ascii="Aparajita" w:hAnsi="Aparajita" w:cs="Aparajita"/>
        </w:rPr>
        <w:t>bereaved</w:t>
      </w:r>
      <w:r w:rsidR="00736F27" w:rsidRPr="00D958A8">
        <w:rPr>
          <w:rFonts w:ascii="Aparajita" w:hAnsi="Aparajita" w:cs="Aparajita"/>
        </w:rPr>
        <w:t xml:space="preserve"> mother</w:t>
      </w:r>
      <w:r w:rsidR="00486C2D" w:rsidRPr="00D958A8">
        <w:rPr>
          <w:rFonts w:ascii="Aparajita" w:hAnsi="Aparajita" w:cs="Aparajita"/>
        </w:rPr>
        <w:t xml:space="preserve">. </w:t>
      </w:r>
    </w:p>
    <w:p w14:paraId="012E676C" w14:textId="04D5D22A" w:rsidR="00C01278" w:rsidRPr="00D958A8" w:rsidRDefault="00573D92" w:rsidP="00D958A8">
      <w:pPr>
        <w:spacing w:line="480" w:lineRule="auto"/>
        <w:rPr>
          <w:rFonts w:ascii="Aparajita" w:hAnsi="Aparajita" w:cs="Aparajita"/>
        </w:rPr>
      </w:pPr>
      <w:r w:rsidRPr="00D958A8">
        <w:rPr>
          <w:rFonts w:ascii="Aparajita" w:hAnsi="Aparajita" w:cs="Aparajita"/>
          <w:b/>
          <w:bCs/>
        </w:rPr>
        <w:t>D</w:t>
      </w:r>
      <w:r w:rsidR="006D57CB" w:rsidRPr="00D958A8">
        <w:rPr>
          <w:rFonts w:ascii="Aparajita" w:hAnsi="Aparajita" w:cs="Aparajita"/>
          <w:b/>
          <w:bCs/>
        </w:rPr>
        <w:t>ISCUSSION</w:t>
      </w:r>
    </w:p>
    <w:p w14:paraId="1B25E0B4" w14:textId="3FD58339" w:rsidR="00F53E52" w:rsidRPr="00D958A8" w:rsidRDefault="00991F10" w:rsidP="00D958A8">
      <w:pPr>
        <w:spacing w:line="480" w:lineRule="auto"/>
        <w:rPr>
          <w:rFonts w:ascii="Aparajita" w:hAnsi="Aparajita" w:cs="Aparajita"/>
        </w:rPr>
      </w:pPr>
      <w:r w:rsidRPr="00D958A8">
        <w:rPr>
          <w:rFonts w:ascii="Aparajita" w:hAnsi="Aparajita" w:cs="Aparajita"/>
        </w:rPr>
        <w:t>W</w:t>
      </w:r>
      <w:r w:rsidR="006A2310" w:rsidRPr="00D958A8">
        <w:rPr>
          <w:rFonts w:ascii="Aparajita" w:hAnsi="Aparajita" w:cs="Aparajita"/>
        </w:rPr>
        <w:t xml:space="preserve">e </w:t>
      </w:r>
      <w:r w:rsidR="00CE1FAA" w:rsidRPr="00D958A8">
        <w:rPr>
          <w:rFonts w:ascii="Aparajita" w:hAnsi="Aparajita" w:cs="Aparajita"/>
        </w:rPr>
        <w:t>formalize</w:t>
      </w:r>
      <w:r w:rsidRPr="00D958A8">
        <w:rPr>
          <w:rFonts w:ascii="Aparajita" w:hAnsi="Aparajita" w:cs="Aparajita"/>
        </w:rPr>
        <w:t>d</w:t>
      </w:r>
      <w:r w:rsidR="00CE1FAA" w:rsidRPr="00D958A8">
        <w:rPr>
          <w:rFonts w:ascii="Aparajita" w:hAnsi="Aparajita" w:cs="Aparajita"/>
        </w:rPr>
        <w:t xml:space="preserve"> </w:t>
      </w:r>
      <w:r w:rsidR="007B4610" w:rsidRPr="00D958A8">
        <w:rPr>
          <w:rFonts w:ascii="Aparajita" w:hAnsi="Aparajita" w:cs="Aparajita"/>
        </w:rPr>
        <w:t>an accurate and systematic way to measure maternal bereavement</w:t>
      </w:r>
      <w:r w:rsidRPr="00D958A8">
        <w:rPr>
          <w:rFonts w:ascii="Aparajita" w:hAnsi="Aparajita" w:cs="Aparajita"/>
        </w:rPr>
        <w:t xml:space="preserve"> </w:t>
      </w:r>
      <w:r w:rsidR="00736F27" w:rsidRPr="00D958A8">
        <w:rPr>
          <w:rFonts w:ascii="Aparajita" w:hAnsi="Aparajita" w:cs="Aparajita"/>
        </w:rPr>
        <w:t xml:space="preserve">and identified </w:t>
      </w:r>
      <w:r w:rsidR="006A2310" w:rsidRPr="00D958A8">
        <w:rPr>
          <w:rFonts w:ascii="Aparajita" w:hAnsi="Aparajita" w:cs="Aparajita"/>
        </w:rPr>
        <w:t>enormous disparities in the burden of child loss</w:t>
      </w:r>
      <w:r w:rsidR="00F53E52" w:rsidRPr="00D958A8">
        <w:rPr>
          <w:rFonts w:ascii="Aparajita" w:hAnsi="Aparajita" w:cs="Aparajita"/>
        </w:rPr>
        <w:t xml:space="preserve"> across the globe</w:t>
      </w:r>
      <w:r w:rsidR="007E03AE" w:rsidRPr="00D958A8">
        <w:rPr>
          <w:rFonts w:ascii="Aparajita" w:hAnsi="Aparajita" w:cs="Aparajita"/>
        </w:rPr>
        <w:t>—disparities that cannot be gleaned from child-centered measures of mortality</w:t>
      </w:r>
      <w:r w:rsidR="006A2310" w:rsidRPr="00D958A8">
        <w:rPr>
          <w:rFonts w:ascii="Aparajita" w:hAnsi="Aparajita" w:cs="Aparajita"/>
        </w:rPr>
        <w:t>. Even</w:t>
      </w:r>
      <w:r w:rsidR="00A26A7E" w:rsidRPr="00D958A8">
        <w:rPr>
          <w:rFonts w:ascii="Aparajita" w:hAnsi="Aparajita" w:cs="Aparajita"/>
        </w:rPr>
        <w:t xml:space="preserve"> as infant and mortality conditions improve worldwide,</w:t>
      </w:r>
      <w:r w:rsidR="006A2310" w:rsidRPr="00D958A8">
        <w:rPr>
          <w:rFonts w:ascii="Aparajita" w:hAnsi="Aparajita" w:cs="Aparajita"/>
        </w:rPr>
        <w:t xml:space="preserve"> </w:t>
      </w:r>
      <w:r w:rsidR="007E03AE" w:rsidRPr="00D958A8">
        <w:rPr>
          <w:rFonts w:ascii="Aparajita" w:hAnsi="Aparajita" w:cs="Aparajita"/>
        </w:rPr>
        <w:t xml:space="preserve">mothers </w:t>
      </w:r>
      <w:r w:rsidR="001F0CC6" w:rsidRPr="00D958A8">
        <w:rPr>
          <w:rFonts w:ascii="Aparajita" w:hAnsi="Aparajita" w:cs="Aparajita"/>
        </w:rPr>
        <w:t xml:space="preserve">in </w:t>
      </w:r>
      <w:r w:rsidR="00CB4D03" w:rsidRPr="00D958A8">
        <w:rPr>
          <w:rFonts w:ascii="Aparajita" w:hAnsi="Aparajita" w:cs="Aparajita"/>
        </w:rPr>
        <w:t xml:space="preserve">some </w:t>
      </w:r>
      <w:r w:rsidR="001F0CC6" w:rsidRPr="00D958A8">
        <w:rPr>
          <w:rFonts w:ascii="Aparajita" w:hAnsi="Aparajita" w:cs="Aparajita"/>
        </w:rPr>
        <w:t xml:space="preserve">low- and middle-income countries are more than 10 times as likely to have had a child die than those in </w:t>
      </w:r>
      <w:r w:rsidR="00736F27" w:rsidRPr="00D958A8">
        <w:rPr>
          <w:rFonts w:ascii="Aparajita" w:hAnsi="Aparajita" w:cs="Aparajita"/>
        </w:rPr>
        <w:t>low-mortality</w:t>
      </w:r>
      <w:r w:rsidR="001F0CC6" w:rsidRPr="00D958A8">
        <w:rPr>
          <w:rFonts w:ascii="Aparajita" w:hAnsi="Aparajita" w:cs="Aparajita"/>
        </w:rPr>
        <w:t xml:space="preserve"> high-income countries;</w:t>
      </w:r>
      <w:r w:rsidR="00736F27" w:rsidRPr="00D958A8">
        <w:rPr>
          <w:rFonts w:ascii="Aparajita" w:hAnsi="Aparajita" w:cs="Aparajita"/>
        </w:rPr>
        <w:t xml:space="preserve"> across much of </w:t>
      </w:r>
      <w:r w:rsidR="00A26A7E" w:rsidRPr="00D958A8">
        <w:rPr>
          <w:rFonts w:ascii="Aparajita" w:hAnsi="Aparajita" w:cs="Aparajita"/>
        </w:rPr>
        <w:t>sub-Saharan Africa</w:t>
      </w:r>
      <w:r w:rsidR="001F0CC6" w:rsidRPr="00D958A8">
        <w:rPr>
          <w:rFonts w:ascii="Aparajita" w:hAnsi="Aparajita" w:cs="Aparajita"/>
        </w:rPr>
        <w:t>, mothers</w:t>
      </w:r>
      <w:r w:rsidR="00A26A7E" w:rsidRPr="00D958A8">
        <w:rPr>
          <w:rFonts w:ascii="Aparajita" w:hAnsi="Aparajita" w:cs="Aparajita"/>
        </w:rPr>
        <w:t xml:space="preserve"> </w:t>
      </w:r>
      <w:r w:rsidR="001873BA" w:rsidRPr="00D958A8">
        <w:rPr>
          <w:rFonts w:ascii="Aparajita" w:hAnsi="Aparajita" w:cs="Aparajita"/>
        </w:rPr>
        <w:t xml:space="preserve">are more than 100 times more likely to have experienced a child die than </w:t>
      </w:r>
      <w:r w:rsidR="00736F27" w:rsidRPr="00D958A8">
        <w:rPr>
          <w:rFonts w:ascii="Aparajita" w:hAnsi="Aparajita" w:cs="Aparajita"/>
        </w:rPr>
        <w:t xml:space="preserve">are </w:t>
      </w:r>
      <w:r w:rsidR="00114E0C" w:rsidRPr="00D958A8">
        <w:rPr>
          <w:rFonts w:ascii="Aparajita" w:hAnsi="Aparajita" w:cs="Aparajita"/>
        </w:rPr>
        <w:t xml:space="preserve">mothers </w:t>
      </w:r>
      <w:r w:rsidR="00CE1FAA" w:rsidRPr="00D958A8">
        <w:rPr>
          <w:rFonts w:ascii="Aparajita" w:hAnsi="Aparajita" w:cs="Aparajita"/>
        </w:rPr>
        <w:t>who inhabit the</w:t>
      </w:r>
      <w:r w:rsidR="00114E0C" w:rsidRPr="00D958A8">
        <w:rPr>
          <w:rFonts w:ascii="Aparajita" w:hAnsi="Aparajita" w:cs="Aparajita"/>
        </w:rPr>
        <w:t xml:space="preserve"> </w:t>
      </w:r>
      <w:r w:rsidR="00CB4D03" w:rsidRPr="00D958A8">
        <w:rPr>
          <w:rFonts w:ascii="Aparajita" w:hAnsi="Aparajita" w:cs="Aparajita"/>
        </w:rPr>
        <w:t xml:space="preserve">world’s </w:t>
      </w:r>
      <w:r w:rsidR="00CE1FAA" w:rsidRPr="00D958A8">
        <w:rPr>
          <w:rFonts w:ascii="Aparajita" w:hAnsi="Aparajita" w:cs="Aparajita"/>
        </w:rPr>
        <w:t>low-mortality</w:t>
      </w:r>
      <w:r w:rsidR="00CB4D03" w:rsidRPr="00D958A8">
        <w:rPr>
          <w:rFonts w:ascii="Aparajita" w:hAnsi="Aparajita" w:cs="Aparajita"/>
        </w:rPr>
        <w:t>-burden</w:t>
      </w:r>
      <w:r w:rsidR="00CE1FAA" w:rsidRPr="00D958A8">
        <w:rPr>
          <w:rFonts w:ascii="Aparajita" w:hAnsi="Aparajita" w:cs="Aparajita"/>
        </w:rPr>
        <w:t xml:space="preserve"> </w:t>
      </w:r>
      <w:r w:rsidR="005D3947" w:rsidRPr="00D958A8">
        <w:rPr>
          <w:rFonts w:ascii="Aparajita" w:hAnsi="Aparajita" w:cs="Aparajita"/>
        </w:rPr>
        <w:t>enclaves</w:t>
      </w:r>
      <w:r w:rsidR="006A2310" w:rsidRPr="00D958A8">
        <w:rPr>
          <w:rFonts w:ascii="Aparajita" w:hAnsi="Aparajita" w:cs="Aparajita"/>
        </w:rPr>
        <w:t xml:space="preserve">. </w:t>
      </w:r>
    </w:p>
    <w:p w14:paraId="6F2E136F" w14:textId="750F1FF3" w:rsidR="004712D8" w:rsidRPr="00D958A8" w:rsidRDefault="00F53E52" w:rsidP="00D958A8">
      <w:pPr>
        <w:spacing w:line="480" w:lineRule="auto"/>
        <w:ind w:firstLine="720"/>
        <w:rPr>
          <w:rFonts w:ascii="Aparajita" w:hAnsi="Aparajita" w:cs="Aparajita"/>
        </w:rPr>
      </w:pPr>
      <w:commentRangeStart w:id="73"/>
      <w:r w:rsidRPr="00D958A8">
        <w:rPr>
          <w:rFonts w:ascii="Aparajita" w:hAnsi="Aparajita" w:cs="Aparajita"/>
        </w:rPr>
        <w:t>Overlaying these findings with the she</w:t>
      </w:r>
      <w:r w:rsidR="00CB4D03" w:rsidRPr="00D958A8">
        <w:rPr>
          <w:rFonts w:ascii="Aparajita" w:hAnsi="Aparajita" w:cs="Aparajita"/>
        </w:rPr>
        <w:t>e</w:t>
      </w:r>
      <w:r w:rsidRPr="00D958A8">
        <w:rPr>
          <w:rFonts w:ascii="Aparajita" w:hAnsi="Aparajita" w:cs="Aparajita"/>
        </w:rPr>
        <w:t xml:space="preserve">r absence of research on parental bereavement in low-income countries </w:t>
      </w:r>
      <w:r w:rsidR="00BA38D1" w:rsidRPr="00D958A8">
        <w:rPr>
          <w:rFonts w:ascii="Aparajita" w:hAnsi="Aparajita" w:cs="Aparajita"/>
        </w:rPr>
        <w:t>highlight</w:t>
      </w:r>
      <w:r w:rsidRPr="00D958A8">
        <w:rPr>
          <w:rFonts w:ascii="Aparajita" w:hAnsi="Aparajita" w:cs="Aparajita"/>
        </w:rPr>
        <w:t>s</w:t>
      </w:r>
      <w:r w:rsidR="00BA38D1" w:rsidRPr="00D958A8">
        <w:rPr>
          <w:rFonts w:ascii="Aparajita" w:hAnsi="Aparajita" w:cs="Aparajita"/>
        </w:rPr>
        <w:t xml:space="preserve"> </w:t>
      </w:r>
      <w:r w:rsidR="00D34753" w:rsidRPr="00D958A8">
        <w:rPr>
          <w:rFonts w:ascii="Aparajita" w:hAnsi="Aparajita" w:cs="Aparajita"/>
        </w:rPr>
        <w:t xml:space="preserve">yet another </w:t>
      </w:r>
      <w:r w:rsidR="00BA38D1" w:rsidRPr="00D958A8">
        <w:rPr>
          <w:rFonts w:ascii="Aparajita" w:hAnsi="Aparajita" w:cs="Aparajita"/>
        </w:rPr>
        <w:t xml:space="preserve">a meta-inequality that cuts across the trends and patterns </w:t>
      </w:r>
      <w:r w:rsidRPr="00D958A8">
        <w:rPr>
          <w:rFonts w:ascii="Aparajita" w:hAnsi="Aparajita" w:cs="Aparajita"/>
        </w:rPr>
        <w:t xml:space="preserve">that we have </w:t>
      </w:r>
      <w:r w:rsidR="00BA38D1" w:rsidRPr="00D958A8">
        <w:rPr>
          <w:rFonts w:ascii="Aparajita" w:hAnsi="Aparajita" w:cs="Aparajita"/>
        </w:rPr>
        <w:t>established here: that t</w:t>
      </w:r>
      <w:r w:rsidR="007E1C46" w:rsidRPr="00D958A8">
        <w:rPr>
          <w:rFonts w:ascii="Aparajita" w:hAnsi="Aparajita" w:cs="Aparajita"/>
        </w:rPr>
        <w:t xml:space="preserve">he world regions </w:t>
      </w:r>
      <w:r w:rsidR="00BA38D1" w:rsidRPr="00D958A8">
        <w:rPr>
          <w:rFonts w:ascii="Aparajita" w:hAnsi="Aparajita" w:cs="Aparajita"/>
        </w:rPr>
        <w:t xml:space="preserve">in </w:t>
      </w:r>
      <w:r w:rsidR="007E1C46" w:rsidRPr="00D958A8">
        <w:rPr>
          <w:rFonts w:ascii="Aparajita" w:hAnsi="Aparajita" w:cs="Aparajita"/>
        </w:rPr>
        <w:t>wh</w:t>
      </w:r>
      <w:r w:rsidR="00BA38D1" w:rsidRPr="00D958A8">
        <w:rPr>
          <w:rFonts w:ascii="Aparajita" w:hAnsi="Aparajita" w:cs="Aparajita"/>
        </w:rPr>
        <w:t>ich</w:t>
      </w:r>
      <w:r w:rsidR="007E1C46" w:rsidRPr="00D958A8">
        <w:rPr>
          <w:rFonts w:ascii="Aparajita" w:hAnsi="Aparajita" w:cs="Aparajita"/>
        </w:rPr>
        <w:t xml:space="preserve"> </w:t>
      </w:r>
      <w:r w:rsidRPr="00D958A8">
        <w:rPr>
          <w:rFonts w:ascii="Aparajita" w:hAnsi="Aparajita" w:cs="Aparajita"/>
        </w:rPr>
        <w:t>child loss</w:t>
      </w:r>
      <w:r w:rsidR="007E1C46" w:rsidRPr="00D958A8">
        <w:rPr>
          <w:rFonts w:ascii="Aparajita" w:hAnsi="Aparajita" w:cs="Aparajita"/>
        </w:rPr>
        <w:t xml:space="preserve"> is concentrated </w:t>
      </w:r>
      <w:r w:rsidR="00CB4D03" w:rsidRPr="00D958A8">
        <w:rPr>
          <w:rFonts w:ascii="Aparajita" w:hAnsi="Aparajita" w:cs="Aparajita"/>
        </w:rPr>
        <w:t xml:space="preserve">have only rarely been the focus of </w:t>
      </w:r>
      <w:r w:rsidR="00C921A2" w:rsidRPr="00D958A8">
        <w:rPr>
          <w:rFonts w:ascii="Aparajita" w:hAnsi="Aparajita" w:cs="Aparajita"/>
        </w:rPr>
        <w:t xml:space="preserve">empirical </w:t>
      </w:r>
      <w:r w:rsidR="00736F27" w:rsidRPr="00D958A8">
        <w:rPr>
          <w:rFonts w:ascii="Aparajita" w:hAnsi="Aparajita" w:cs="Aparajita"/>
        </w:rPr>
        <w:t xml:space="preserve">research dedicated to </w:t>
      </w:r>
      <w:r w:rsidR="000B2F67" w:rsidRPr="00D958A8">
        <w:rPr>
          <w:rFonts w:ascii="Aparajita" w:hAnsi="Aparajita" w:cs="Aparajita"/>
        </w:rPr>
        <w:lastRenderedPageBreak/>
        <w:t>quantif</w:t>
      </w:r>
      <w:r w:rsidR="00CD4F76" w:rsidRPr="00D958A8">
        <w:rPr>
          <w:rFonts w:ascii="Aparajita" w:hAnsi="Aparajita" w:cs="Aparajita"/>
        </w:rPr>
        <w:t>y</w:t>
      </w:r>
      <w:r w:rsidR="00736F27" w:rsidRPr="00D958A8">
        <w:rPr>
          <w:rFonts w:ascii="Aparajita" w:hAnsi="Aparajita" w:cs="Aparajita"/>
        </w:rPr>
        <w:t>ing</w:t>
      </w:r>
      <w:r w:rsidR="000B2F67" w:rsidRPr="00D958A8">
        <w:rPr>
          <w:rFonts w:ascii="Aparajita" w:hAnsi="Aparajita" w:cs="Aparajita"/>
        </w:rPr>
        <w:t xml:space="preserve"> and </w:t>
      </w:r>
      <w:r w:rsidR="00736F27" w:rsidRPr="00D958A8">
        <w:rPr>
          <w:rFonts w:ascii="Aparajita" w:hAnsi="Aparajita" w:cs="Aparajita"/>
        </w:rPr>
        <w:t xml:space="preserve">assessing </w:t>
      </w:r>
      <w:r w:rsidR="000B2F67" w:rsidRPr="00D958A8">
        <w:rPr>
          <w:rFonts w:ascii="Aparajita" w:hAnsi="Aparajita" w:cs="Aparajita"/>
        </w:rPr>
        <w:t xml:space="preserve">the consequences of </w:t>
      </w:r>
      <w:r w:rsidR="00EA40AD" w:rsidRPr="00D958A8">
        <w:rPr>
          <w:rFonts w:ascii="Aparajita" w:hAnsi="Aparajita" w:cs="Aparajita"/>
        </w:rPr>
        <w:t>this experience</w:t>
      </w:r>
      <w:r w:rsidR="00C921A2" w:rsidRPr="00D958A8">
        <w:rPr>
          <w:rFonts w:ascii="Aparajita" w:hAnsi="Aparajita" w:cs="Aparajita"/>
        </w:rPr>
        <w:t>.</w:t>
      </w:r>
      <w:commentRangeEnd w:id="73"/>
      <w:r w:rsidR="00866D30">
        <w:rPr>
          <w:rStyle w:val="CommentReference"/>
          <w:rFonts w:asciiTheme="minorHAnsi" w:eastAsiaTheme="minorHAnsi" w:hAnsiTheme="minorHAnsi" w:cstheme="minorBidi"/>
        </w:rPr>
        <w:commentReference w:id="73"/>
      </w:r>
      <w:r w:rsidR="007E1C46" w:rsidRPr="00D958A8">
        <w:rPr>
          <w:rFonts w:ascii="Aparajita" w:hAnsi="Aparajita" w:cs="Aparajita"/>
        </w:rPr>
        <w:t xml:space="preserve"> </w:t>
      </w:r>
      <w:r w:rsidR="00CD4F76" w:rsidRPr="00D958A8">
        <w:rPr>
          <w:rFonts w:ascii="Aparajita" w:hAnsi="Aparajita" w:cs="Aparajita"/>
        </w:rPr>
        <w:t>T</w:t>
      </w:r>
      <w:r w:rsidR="006A75B3" w:rsidRPr="00D958A8">
        <w:rPr>
          <w:rFonts w:ascii="Aparajita" w:hAnsi="Aparajita" w:cs="Aparajita"/>
        </w:rPr>
        <w:t xml:space="preserve">he </w:t>
      </w:r>
      <w:r w:rsidR="00323329" w:rsidRPr="00D958A8">
        <w:rPr>
          <w:rFonts w:ascii="Aparajita" w:hAnsi="Aparajita" w:cs="Aparajita"/>
        </w:rPr>
        <w:t xml:space="preserve">unequal </w:t>
      </w:r>
      <w:r w:rsidR="006A75B3" w:rsidRPr="00D958A8">
        <w:rPr>
          <w:rFonts w:ascii="Aparajita" w:hAnsi="Aparajita" w:cs="Aparajita"/>
        </w:rPr>
        <w:t xml:space="preserve">bereavement burden </w:t>
      </w:r>
      <w:r w:rsidR="00CD4F76" w:rsidRPr="00D958A8">
        <w:rPr>
          <w:rFonts w:ascii="Aparajita" w:hAnsi="Aparajita" w:cs="Aparajita"/>
        </w:rPr>
        <w:t>i</w:t>
      </w:r>
      <w:r w:rsidR="006A75B3" w:rsidRPr="00D958A8">
        <w:rPr>
          <w:rFonts w:ascii="Aparajita" w:hAnsi="Aparajita" w:cs="Aparajita"/>
        </w:rPr>
        <w:t>s a</w:t>
      </w:r>
      <w:r w:rsidR="00736F27" w:rsidRPr="00D958A8">
        <w:rPr>
          <w:rFonts w:ascii="Aparajita" w:hAnsi="Aparajita" w:cs="Aparajita"/>
        </w:rPr>
        <w:t xml:space="preserve"> </w:t>
      </w:r>
      <w:r w:rsidR="00CD4F76" w:rsidRPr="00D958A8">
        <w:rPr>
          <w:rFonts w:ascii="Aparajita" w:hAnsi="Aparajita" w:cs="Aparajita"/>
        </w:rPr>
        <w:t>fundamental</w:t>
      </w:r>
      <w:r w:rsidR="006A75B3" w:rsidRPr="00D958A8">
        <w:rPr>
          <w:rFonts w:ascii="Aparajita" w:hAnsi="Aparajita" w:cs="Aparajita"/>
        </w:rPr>
        <w:t xml:space="preserve"> </w:t>
      </w:r>
      <w:r w:rsidR="00CD4F76" w:rsidRPr="00D958A8">
        <w:rPr>
          <w:rFonts w:ascii="Aparajita" w:hAnsi="Aparajita" w:cs="Aparajita"/>
        </w:rPr>
        <w:t xml:space="preserve">aspect </w:t>
      </w:r>
      <w:r w:rsidR="006A75B3" w:rsidRPr="00D958A8">
        <w:rPr>
          <w:rFonts w:ascii="Aparajita" w:hAnsi="Aparajita" w:cs="Aparajita"/>
        </w:rPr>
        <w:t xml:space="preserve">of global </w:t>
      </w:r>
      <w:r w:rsidR="00CD4F76" w:rsidRPr="00D958A8">
        <w:rPr>
          <w:rFonts w:ascii="Aparajita" w:hAnsi="Aparajita" w:cs="Aparajita"/>
        </w:rPr>
        <w:t>healt</w:t>
      </w:r>
      <w:r w:rsidR="00E516EF" w:rsidRPr="00D958A8">
        <w:rPr>
          <w:rFonts w:ascii="Aparajita" w:hAnsi="Aparajita" w:cs="Aparajita"/>
        </w:rPr>
        <w:t>h</w:t>
      </w:r>
      <w:r w:rsidR="00323329" w:rsidRPr="00D958A8">
        <w:rPr>
          <w:rFonts w:ascii="Aparajita" w:hAnsi="Aparajita" w:cs="Aparajita"/>
        </w:rPr>
        <w:t xml:space="preserve"> inequality</w:t>
      </w:r>
      <w:r w:rsidR="00E516EF" w:rsidRPr="00D958A8">
        <w:rPr>
          <w:rFonts w:ascii="Aparajita" w:hAnsi="Aparajita" w:cs="Aparajita"/>
        </w:rPr>
        <w:t xml:space="preserve">. </w:t>
      </w:r>
      <w:r w:rsidR="00323329" w:rsidRPr="00D958A8">
        <w:rPr>
          <w:rFonts w:ascii="Aparajita" w:hAnsi="Aparajita" w:cs="Aparajita"/>
        </w:rPr>
        <w:t>The</w:t>
      </w:r>
      <w:r w:rsidR="00E516EF" w:rsidRPr="00D958A8">
        <w:rPr>
          <w:rFonts w:ascii="Aparajita" w:hAnsi="Aparajita" w:cs="Aparajita"/>
        </w:rPr>
        <w:t xml:space="preserve"> </w:t>
      </w:r>
      <w:commentRangeStart w:id="74"/>
      <w:r w:rsidR="00CD4F76" w:rsidRPr="00D958A8">
        <w:rPr>
          <w:rFonts w:ascii="Aparajita" w:hAnsi="Aparajita" w:cs="Aparajita"/>
        </w:rPr>
        <w:t>mIM, mU5, and mOM</w:t>
      </w:r>
      <w:commentRangeEnd w:id="74"/>
      <w:r w:rsidR="00275081">
        <w:rPr>
          <w:rStyle w:val="CommentReference"/>
          <w:rFonts w:asciiTheme="minorHAnsi" w:eastAsiaTheme="minorHAnsi" w:hAnsiTheme="minorHAnsi" w:cstheme="minorBidi"/>
        </w:rPr>
        <w:commentReference w:id="74"/>
      </w:r>
      <w:r w:rsidR="00CD4F76" w:rsidRPr="00D958A8">
        <w:rPr>
          <w:rFonts w:ascii="Aparajita" w:hAnsi="Aparajita" w:cs="Aparajita"/>
        </w:rPr>
        <w:t xml:space="preserve"> measures </w:t>
      </w:r>
      <w:r w:rsidR="00323329" w:rsidRPr="00D958A8">
        <w:rPr>
          <w:rFonts w:ascii="Aparajita" w:hAnsi="Aparajita" w:cs="Aparajita"/>
        </w:rPr>
        <w:t xml:space="preserve">are valuable metrics that </w:t>
      </w:r>
      <w:r w:rsidR="00E516EF" w:rsidRPr="00D958A8">
        <w:rPr>
          <w:rFonts w:ascii="Aparajita" w:hAnsi="Aparajita" w:cs="Aparajita"/>
        </w:rPr>
        <w:t xml:space="preserve">show the extent to which </w:t>
      </w:r>
      <w:r w:rsidR="005C2DD2" w:rsidRPr="00D958A8">
        <w:rPr>
          <w:rFonts w:ascii="Aparajita" w:hAnsi="Aparajita" w:cs="Aparajita"/>
        </w:rPr>
        <w:t>epidemiological inequalit</w:t>
      </w:r>
      <w:r w:rsidR="00736F27" w:rsidRPr="00D958A8">
        <w:rPr>
          <w:rFonts w:ascii="Aparajita" w:hAnsi="Aparajita" w:cs="Aparajita"/>
        </w:rPr>
        <w:t>ies</w:t>
      </w:r>
      <w:r w:rsidR="005C2DD2" w:rsidRPr="00D958A8">
        <w:rPr>
          <w:rFonts w:ascii="Aparajita" w:hAnsi="Aparajita" w:cs="Aparajita"/>
        </w:rPr>
        <w:t xml:space="preserve"> accumulate</w:t>
      </w:r>
      <w:r w:rsidR="00736F27" w:rsidRPr="00D958A8">
        <w:rPr>
          <w:rFonts w:ascii="Aparajita" w:hAnsi="Aparajita" w:cs="Aparajita"/>
        </w:rPr>
        <w:t xml:space="preserve"> </w:t>
      </w:r>
      <w:r w:rsidR="00CD4F76" w:rsidRPr="00D958A8">
        <w:rPr>
          <w:rFonts w:ascii="Aparajita" w:hAnsi="Aparajita" w:cs="Aparajita"/>
        </w:rPr>
        <w:t xml:space="preserve">in </w:t>
      </w:r>
      <w:r w:rsidR="008E270B">
        <w:rPr>
          <w:rFonts w:ascii="Aparajita" w:hAnsi="Aparajita" w:cs="Aparajita"/>
        </w:rPr>
        <w:t>mothers’</w:t>
      </w:r>
      <w:r w:rsidR="00CD4F76" w:rsidRPr="00D958A8">
        <w:rPr>
          <w:rFonts w:ascii="Aparajita" w:hAnsi="Aparajita" w:cs="Aparajita"/>
        </w:rPr>
        <w:t xml:space="preserve"> lives</w:t>
      </w:r>
      <w:r w:rsidR="00323329" w:rsidRPr="00D958A8">
        <w:rPr>
          <w:rFonts w:ascii="Aparajita" w:hAnsi="Aparajita" w:cs="Aparajita"/>
        </w:rPr>
        <w:t xml:space="preserve">, </w:t>
      </w:r>
      <w:r w:rsidR="00E516EF" w:rsidRPr="00D958A8">
        <w:rPr>
          <w:rFonts w:ascii="Aparajita" w:hAnsi="Aparajita" w:cs="Aparajita"/>
        </w:rPr>
        <w:t>shed</w:t>
      </w:r>
      <w:r w:rsidR="00323329" w:rsidRPr="00D958A8">
        <w:rPr>
          <w:rFonts w:ascii="Aparajita" w:hAnsi="Aparajita" w:cs="Aparajita"/>
        </w:rPr>
        <w:t>ding</w:t>
      </w:r>
      <w:r w:rsidR="00E516EF" w:rsidRPr="00D958A8">
        <w:rPr>
          <w:rFonts w:ascii="Aparajita" w:hAnsi="Aparajita" w:cs="Aparajita"/>
        </w:rPr>
        <w:t xml:space="preserve"> new light on </w:t>
      </w:r>
      <w:r w:rsidR="002A2F75" w:rsidRPr="00D958A8">
        <w:rPr>
          <w:rFonts w:ascii="Aparajita" w:hAnsi="Aparajita" w:cs="Aparajita"/>
        </w:rPr>
        <w:t>a</w:t>
      </w:r>
      <w:r w:rsidR="00CD4F76" w:rsidRPr="00D958A8">
        <w:rPr>
          <w:rFonts w:ascii="Aparajita" w:hAnsi="Aparajita" w:cs="Aparajita"/>
        </w:rPr>
        <w:t xml:space="preserve"> </w:t>
      </w:r>
      <w:r w:rsidR="00E516EF" w:rsidRPr="00D958A8">
        <w:rPr>
          <w:rFonts w:ascii="Aparajita" w:hAnsi="Aparajita" w:cs="Aparajita"/>
        </w:rPr>
        <w:t xml:space="preserve">vital </w:t>
      </w:r>
      <w:r w:rsidR="006A75B3" w:rsidRPr="00D958A8">
        <w:rPr>
          <w:rFonts w:ascii="Aparajita" w:hAnsi="Aparajita" w:cs="Aparajita"/>
        </w:rPr>
        <w:t xml:space="preserve">dimension of population </w:t>
      </w:r>
      <w:r w:rsidRPr="00D958A8">
        <w:rPr>
          <w:rFonts w:ascii="Aparajita" w:hAnsi="Aparajita" w:cs="Aparajita"/>
        </w:rPr>
        <w:t>health</w:t>
      </w:r>
      <w:r w:rsidR="006A75B3" w:rsidRPr="00D958A8">
        <w:rPr>
          <w:rFonts w:ascii="Aparajita" w:hAnsi="Aparajita" w:cs="Aparajita"/>
        </w:rPr>
        <w:t xml:space="preserve">. </w:t>
      </w:r>
    </w:p>
    <w:p w14:paraId="3388BB80" w14:textId="77777777" w:rsidR="00733058" w:rsidRDefault="00733058" w:rsidP="003D1872">
      <w:pPr>
        <w:autoSpaceDE w:val="0"/>
        <w:autoSpaceDN w:val="0"/>
        <w:adjustRightInd w:val="0"/>
        <w:ind w:firstLine="720"/>
        <w:rPr>
          <w:rFonts w:ascii="Aparajita" w:hAnsi="Aparajita" w:cs="Aparajita"/>
          <w:b/>
        </w:rPr>
        <w:sectPr w:rsidR="00733058" w:rsidSect="003F781E">
          <w:footerReference w:type="default" r:id="rId14"/>
          <w:footnotePr>
            <w:numFmt w:val="chicago"/>
          </w:footnotePr>
          <w:pgSz w:w="12240" w:h="15840"/>
          <w:pgMar w:top="1440" w:right="1440" w:bottom="1440" w:left="1440" w:header="720" w:footer="720" w:gutter="0"/>
          <w:cols w:space="720"/>
          <w:docGrid w:linePitch="360"/>
        </w:sectPr>
      </w:pPr>
    </w:p>
    <w:p w14:paraId="57FC8E66" w14:textId="623A7612" w:rsidR="00C921A2" w:rsidRPr="003D1872" w:rsidRDefault="00824348" w:rsidP="00C921A2">
      <w:pPr>
        <w:rPr>
          <w:rFonts w:ascii="Aparajita" w:hAnsi="Aparajita" w:cs="Aparajita"/>
          <w:b/>
          <w:lang w:val="da-DK"/>
        </w:rPr>
      </w:pPr>
      <w:r w:rsidRPr="003D1872">
        <w:rPr>
          <w:rFonts w:ascii="Aparajita" w:hAnsi="Aparajita" w:cs="Aparajita"/>
          <w:b/>
          <w:lang w:val="da-DK"/>
        </w:rPr>
        <w:lastRenderedPageBreak/>
        <w:t>R</w:t>
      </w:r>
      <w:r w:rsidR="00011943" w:rsidRPr="003D1872">
        <w:rPr>
          <w:rFonts w:ascii="Aparajita" w:hAnsi="Aparajita" w:cs="Aparajita"/>
          <w:b/>
          <w:lang w:val="da-DK"/>
        </w:rPr>
        <w:t xml:space="preserve">EFERENCES </w:t>
      </w:r>
    </w:p>
    <w:p w14:paraId="1A574022" w14:textId="77777777" w:rsidR="007E564F" w:rsidRPr="00546079" w:rsidRDefault="00824348" w:rsidP="007E564F">
      <w:pPr>
        <w:pStyle w:val="Bibliography"/>
        <w:rPr>
          <w:rFonts w:ascii="Aparajita" w:hAnsi="Aparajita" w:cs="Aparajita"/>
          <w:sz w:val="24"/>
          <w:szCs w:val="24"/>
        </w:rPr>
      </w:pPr>
      <w:r w:rsidRPr="001657AA">
        <w:rPr>
          <w:rFonts w:ascii="Aparajita" w:hAnsi="Aparajita" w:cs="Aparajita"/>
          <w:sz w:val="24"/>
          <w:szCs w:val="24"/>
        </w:rPr>
        <w:fldChar w:fldCharType="begin"/>
      </w:r>
      <w:r w:rsidR="007E564F" w:rsidRPr="00546079">
        <w:rPr>
          <w:rFonts w:ascii="Aparajita" w:hAnsi="Aparajita" w:cs="Aparajita"/>
          <w:sz w:val="24"/>
          <w:szCs w:val="24"/>
          <w:lang w:val="da-DK"/>
        </w:rPr>
        <w:instrText xml:space="preserve"> ADDIN ZOTERO_BIBL {"uncited":[],"omitted":[],"custom":[]} CSL_BIBLIOGRAPHY </w:instrText>
      </w:r>
      <w:r w:rsidRPr="001657AA">
        <w:rPr>
          <w:rFonts w:ascii="Aparajita" w:hAnsi="Aparajita" w:cs="Aparajita"/>
          <w:sz w:val="24"/>
          <w:szCs w:val="24"/>
        </w:rPr>
        <w:fldChar w:fldCharType="separate"/>
      </w:r>
      <w:r w:rsidR="007E564F" w:rsidRPr="00546079">
        <w:rPr>
          <w:rFonts w:ascii="Aparajita" w:hAnsi="Aparajita" w:cs="Aparajita"/>
          <w:sz w:val="24"/>
          <w:szCs w:val="24"/>
          <w:lang w:val="da-DK"/>
        </w:rPr>
        <w:t>1.</w:t>
      </w:r>
      <w:r w:rsidR="007E564F" w:rsidRPr="00546079">
        <w:rPr>
          <w:rFonts w:ascii="Aparajita" w:hAnsi="Aparajita" w:cs="Aparajita"/>
          <w:sz w:val="24"/>
          <w:szCs w:val="24"/>
          <w:lang w:val="da-DK"/>
        </w:rPr>
        <w:tab/>
        <w:t xml:space="preserve">Wang, H. </w:t>
      </w:r>
      <w:r w:rsidR="007E564F" w:rsidRPr="00546079">
        <w:rPr>
          <w:rFonts w:ascii="Aparajita" w:hAnsi="Aparajita" w:cs="Aparajita"/>
          <w:i/>
          <w:iCs/>
          <w:sz w:val="24"/>
          <w:szCs w:val="24"/>
          <w:lang w:val="da-DK"/>
        </w:rPr>
        <w:t>et al.</w:t>
      </w:r>
      <w:r w:rsidR="007E564F" w:rsidRPr="00546079">
        <w:rPr>
          <w:rFonts w:ascii="Aparajita" w:hAnsi="Aparajita" w:cs="Aparajita"/>
          <w:sz w:val="24"/>
          <w:szCs w:val="24"/>
          <w:lang w:val="da-DK"/>
        </w:rPr>
        <w:t xml:space="preserve"> </w:t>
      </w:r>
      <w:r w:rsidR="007E564F" w:rsidRPr="00546079">
        <w:rPr>
          <w:rFonts w:ascii="Aparajita" w:hAnsi="Aparajita" w:cs="Aparajita"/>
          <w:sz w:val="24"/>
          <w:szCs w:val="24"/>
        </w:rPr>
        <w:t xml:space="preserve">Global, regional, and national levels of neonatal, infant, and under-5 mortality during 1990–2013: a systematic analysis for the Global Burden of Disease Study 2013. </w:t>
      </w:r>
      <w:r w:rsidR="007E564F" w:rsidRPr="00546079">
        <w:rPr>
          <w:rFonts w:ascii="Aparajita" w:hAnsi="Aparajita" w:cs="Aparajita"/>
          <w:i/>
          <w:iCs/>
          <w:sz w:val="24"/>
          <w:szCs w:val="24"/>
        </w:rPr>
        <w:t>The Lancet</w:t>
      </w:r>
      <w:r w:rsidR="007E564F" w:rsidRPr="00546079">
        <w:rPr>
          <w:rFonts w:ascii="Aparajita" w:hAnsi="Aparajita" w:cs="Aparajita"/>
          <w:sz w:val="24"/>
          <w:szCs w:val="24"/>
        </w:rPr>
        <w:t xml:space="preserve"> </w:t>
      </w:r>
      <w:r w:rsidR="007E564F" w:rsidRPr="00546079">
        <w:rPr>
          <w:rFonts w:ascii="Aparajita" w:hAnsi="Aparajita" w:cs="Aparajita"/>
          <w:b/>
          <w:bCs/>
          <w:sz w:val="24"/>
          <w:szCs w:val="24"/>
        </w:rPr>
        <w:t>384</w:t>
      </w:r>
      <w:r w:rsidR="007E564F" w:rsidRPr="00546079">
        <w:rPr>
          <w:rFonts w:ascii="Aparajita" w:hAnsi="Aparajita" w:cs="Aparajita"/>
          <w:sz w:val="24"/>
          <w:szCs w:val="24"/>
        </w:rPr>
        <w:t>, 957–979 (2014).</w:t>
      </w:r>
    </w:p>
    <w:p w14:paraId="204423BB"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2.</w:t>
      </w:r>
      <w:r w:rsidRPr="00546079">
        <w:rPr>
          <w:rFonts w:ascii="Aparajita" w:hAnsi="Aparajita" w:cs="Aparajita"/>
          <w:sz w:val="24"/>
          <w:szCs w:val="24"/>
        </w:rPr>
        <w:tab/>
        <w:t>Ely, D. M. &amp; Driscoll, A. K. Infant mortality in the United States, 2017: Data from the period linked birth/infant death file. (2019).</w:t>
      </w:r>
    </w:p>
    <w:p w14:paraId="711B8C6E"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3.</w:t>
      </w:r>
      <w:r w:rsidRPr="00546079">
        <w:rPr>
          <w:rFonts w:ascii="Aparajita" w:hAnsi="Aparajita" w:cs="Aparajita"/>
          <w:sz w:val="24"/>
          <w:szCs w:val="24"/>
        </w:rPr>
        <w:tab/>
        <w:t xml:space="preserve">Smith-Greenaway, E. &amp; Trinitapoli, J. Maternal cumulative prevalence measures of child mortality show heavy burden in sub-Saharan Africa.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4027–4033 (2020).</w:t>
      </w:r>
    </w:p>
    <w:p w14:paraId="48E74D73"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4.</w:t>
      </w:r>
      <w:r w:rsidRPr="00546079">
        <w:rPr>
          <w:rFonts w:ascii="Aparajita" w:hAnsi="Aparajita" w:cs="Aparajita"/>
          <w:sz w:val="24"/>
          <w:szCs w:val="24"/>
        </w:rPr>
        <w:tab/>
        <w:t>Alburez-Gutierrez, D., Kolk, M. &amp; Zagheni, E. Women’s experience of child death over the life course: A global demographic perspective. (2019).</w:t>
      </w:r>
    </w:p>
    <w:p w14:paraId="6C93076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5.</w:t>
      </w:r>
      <w:r w:rsidRPr="00546079">
        <w:rPr>
          <w:rFonts w:ascii="Aparajita" w:hAnsi="Aparajita" w:cs="Aparajita"/>
          <w:sz w:val="24"/>
          <w:szCs w:val="24"/>
        </w:rPr>
        <w:tab/>
        <w:t xml:space="preserve">Fletcher, J., Mailick, M., Song, J. &amp; Wolfe, B. A sibling death in the family: Common and consequential. </w:t>
      </w:r>
      <w:r w:rsidRPr="00546079">
        <w:rPr>
          <w:rFonts w:ascii="Aparajita" w:hAnsi="Aparajita" w:cs="Aparajita"/>
          <w:i/>
          <w:iCs/>
          <w:sz w:val="24"/>
          <w:szCs w:val="24"/>
        </w:rPr>
        <w:t>Demography</w:t>
      </w:r>
      <w:r w:rsidRPr="00546079">
        <w:rPr>
          <w:rFonts w:ascii="Aparajita" w:hAnsi="Aparajita" w:cs="Aparajita"/>
          <w:sz w:val="24"/>
          <w:szCs w:val="24"/>
        </w:rPr>
        <w:t xml:space="preserve"> </w:t>
      </w:r>
      <w:r w:rsidRPr="00546079">
        <w:rPr>
          <w:rFonts w:ascii="Aparajita" w:hAnsi="Aparajita" w:cs="Aparajita"/>
          <w:b/>
          <w:bCs/>
          <w:sz w:val="24"/>
          <w:szCs w:val="24"/>
        </w:rPr>
        <w:t>50</w:t>
      </w:r>
      <w:r w:rsidRPr="00546079">
        <w:rPr>
          <w:rFonts w:ascii="Aparajita" w:hAnsi="Aparajita" w:cs="Aparajita"/>
          <w:sz w:val="24"/>
          <w:szCs w:val="24"/>
        </w:rPr>
        <w:t>, 803–826 (2013).</w:t>
      </w:r>
    </w:p>
    <w:p w14:paraId="5F90A17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6.</w:t>
      </w:r>
      <w:r w:rsidRPr="00546079">
        <w:rPr>
          <w:rFonts w:ascii="Aparajita" w:hAnsi="Aparajita" w:cs="Aparajita"/>
          <w:sz w:val="24"/>
          <w:szCs w:val="24"/>
        </w:rPr>
        <w:tab/>
        <w:t xml:space="preserve">Thomas, K. J. Child deaths in the past, their consequences in the present, and mortality conditions in sub-Saharan Africa.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4453–4455 (2020).</w:t>
      </w:r>
    </w:p>
    <w:p w14:paraId="4A8FF793"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7.</w:t>
      </w:r>
      <w:r w:rsidRPr="00546079">
        <w:rPr>
          <w:rFonts w:ascii="Aparajita" w:hAnsi="Aparajita" w:cs="Aparajita"/>
          <w:sz w:val="24"/>
          <w:szCs w:val="24"/>
        </w:rPr>
        <w:tab/>
        <w:t xml:space="preserve">Umberson, D. </w:t>
      </w:r>
      <w:r w:rsidRPr="00546079">
        <w:rPr>
          <w:rFonts w:ascii="Aparajita" w:hAnsi="Aparajita" w:cs="Aparajita"/>
          <w:i/>
          <w:iCs/>
          <w:sz w:val="24"/>
          <w:szCs w:val="24"/>
        </w:rPr>
        <w:t>et al.</w:t>
      </w:r>
      <w:r w:rsidRPr="00546079">
        <w:rPr>
          <w:rFonts w:ascii="Aparajita" w:hAnsi="Aparajita" w:cs="Aparajita"/>
          <w:sz w:val="24"/>
          <w:szCs w:val="24"/>
        </w:rPr>
        <w:t xml:space="preserve"> Death of family members as an overlooked source of racial disadvantage in the United States.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114</w:t>
      </w:r>
      <w:r w:rsidRPr="00546079">
        <w:rPr>
          <w:rFonts w:ascii="Aparajita" w:hAnsi="Aparajita" w:cs="Aparajita"/>
          <w:sz w:val="24"/>
          <w:szCs w:val="24"/>
        </w:rPr>
        <w:t>, 915–920 (2017).</w:t>
      </w:r>
    </w:p>
    <w:p w14:paraId="1019A0F7"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8.</w:t>
      </w:r>
      <w:r w:rsidRPr="00546079">
        <w:rPr>
          <w:rFonts w:ascii="Aparajita" w:hAnsi="Aparajita" w:cs="Aparajita"/>
          <w:sz w:val="24"/>
          <w:szCs w:val="24"/>
        </w:rPr>
        <w:tab/>
        <w:t xml:space="preserve">Verdery, A. M., Smith-Greenaway, E., Margolis, R. &amp; Daw, J. Tracking the reach of COVID-19 kin loss with a bereavement multiplier applied to the United States.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17695–17701 (2020).</w:t>
      </w:r>
    </w:p>
    <w:p w14:paraId="4240E00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9.</w:t>
      </w:r>
      <w:r w:rsidRPr="00546079">
        <w:rPr>
          <w:rFonts w:ascii="Aparajita" w:hAnsi="Aparajita" w:cs="Aparajita"/>
          <w:sz w:val="24"/>
          <w:szCs w:val="24"/>
        </w:rPr>
        <w:tab/>
        <w:t xml:space="preserve">Verdery, A. M. &amp; Margolis, R. Projections of white and black older adults without living kin in the United States, 2015 to 2060.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114</w:t>
      </w:r>
      <w:r w:rsidRPr="00546079">
        <w:rPr>
          <w:rFonts w:ascii="Aparajita" w:hAnsi="Aparajita" w:cs="Aparajita"/>
          <w:sz w:val="24"/>
          <w:szCs w:val="24"/>
        </w:rPr>
        <w:t>, 11109–11114 (2017).</w:t>
      </w:r>
    </w:p>
    <w:p w14:paraId="4DE00EAA"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10.</w:t>
      </w:r>
      <w:r w:rsidRPr="00546079">
        <w:rPr>
          <w:rFonts w:ascii="Aparajita" w:hAnsi="Aparajita" w:cs="Aparajita"/>
          <w:sz w:val="24"/>
          <w:szCs w:val="24"/>
        </w:rPr>
        <w:tab/>
        <w:t xml:space="preserve">Rogers, C. H., Floyd, F. J., Seltzer, M. M., Greenberg, J. &amp; Hong, J. Long-term effects of the death of a child on parents’ adjustment in midlife. </w:t>
      </w:r>
      <w:r w:rsidRPr="00546079">
        <w:rPr>
          <w:rFonts w:ascii="Aparajita" w:hAnsi="Aparajita" w:cs="Aparajita"/>
          <w:i/>
          <w:iCs/>
          <w:sz w:val="24"/>
          <w:szCs w:val="24"/>
        </w:rPr>
        <w:t>Journal of family psychology</w:t>
      </w:r>
      <w:r w:rsidRPr="00546079">
        <w:rPr>
          <w:rFonts w:ascii="Aparajita" w:hAnsi="Aparajita" w:cs="Aparajita"/>
          <w:sz w:val="24"/>
          <w:szCs w:val="24"/>
        </w:rPr>
        <w:t xml:space="preserve"> </w:t>
      </w:r>
      <w:r w:rsidRPr="00546079">
        <w:rPr>
          <w:rFonts w:ascii="Aparajita" w:hAnsi="Aparajita" w:cs="Aparajita"/>
          <w:b/>
          <w:bCs/>
          <w:sz w:val="24"/>
          <w:szCs w:val="24"/>
        </w:rPr>
        <w:t>22</w:t>
      </w:r>
      <w:r w:rsidRPr="00546079">
        <w:rPr>
          <w:rFonts w:ascii="Aparajita" w:hAnsi="Aparajita" w:cs="Aparajita"/>
          <w:sz w:val="24"/>
          <w:szCs w:val="24"/>
        </w:rPr>
        <w:t>, 203 (2008).</w:t>
      </w:r>
    </w:p>
    <w:p w14:paraId="279F7596"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lastRenderedPageBreak/>
        <w:t>11.</w:t>
      </w:r>
      <w:r w:rsidRPr="00546079">
        <w:rPr>
          <w:rFonts w:ascii="Aparajita" w:hAnsi="Aparajita" w:cs="Aparajita"/>
          <w:sz w:val="24"/>
          <w:szCs w:val="24"/>
        </w:rPr>
        <w:tab/>
        <w:t>Song, J., Floyd, F. J., Seltzer, M. M., Greenberg, J. S. &amp; Hong, J. Long</w:t>
      </w:r>
      <w:r w:rsidRPr="00546079">
        <w:rPr>
          <w:rFonts w:ascii="Times New Roman" w:hAnsi="Times New Roman" w:cs="Times New Roman"/>
          <w:sz w:val="24"/>
          <w:szCs w:val="24"/>
        </w:rPr>
        <w:t>‐</w:t>
      </w:r>
      <w:r w:rsidRPr="00546079">
        <w:rPr>
          <w:rFonts w:ascii="Aparajita" w:hAnsi="Aparajita" w:cs="Aparajita"/>
          <w:sz w:val="24"/>
          <w:szCs w:val="24"/>
        </w:rPr>
        <w:t>Term Effects of Child Death on Parents’ Health</w:t>
      </w:r>
      <w:r w:rsidRPr="00546079">
        <w:rPr>
          <w:rFonts w:ascii="Times New Roman" w:hAnsi="Times New Roman" w:cs="Times New Roman"/>
          <w:sz w:val="24"/>
          <w:szCs w:val="24"/>
        </w:rPr>
        <w:t>‐</w:t>
      </w:r>
      <w:r w:rsidRPr="00546079">
        <w:rPr>
          <w:rFonts w:ascii="Aparajita" w:hAnsi="Aparajita" w:cs="Aparajita"/>
          <w:sz w:val="24"/>
          <w:szCs w:val="24"/>
        </w:rPr>
        <w:t xml:space="preserve">Related Quality of Life: A Dyadic Analysis. </w:t>
      </w:r>
      <w:r w:rsidRPr="00546079">
        <w:rPr>
          <w:rFonts w:ascii="Aparajita" w:hAnsi="Aparajita" w:cs="Aparajita"/>
          <w:i/>
          <w:iCs/>
          <w:sz w:val="24"/>
          <w:szCs w:val="24"/>
        </w:rPr>
        <w:t>Family relations</w:t>
      </w:r>
      <w:r w:rsidRPr="00546079">
        <w:rPr>
          <w:rFonts w:ascii="Aparajita" w:hAnsi="Aparajita" w:cs="Aparajita"/>
          <w:sz w:val="24"/>
          <w:szCs w:val="24"/>
        </w:rPr>
        <w:t xml:space="preserve"> </w:t>
      </w:r>
      <w:r w:rsidRPr="00546079">
        <w:rPr>
          <w:rFonts w:ascii="Aparajita" w:hAnsi="Aparajita" w:cs="Aparajita"/>
          <w:b/>
          <w:bCs/>
          <w:sz w:val="24"/>
          <w:szCs w:val="24"/>
        </w:rPr>
        <w:t>59</w:t>
      </w:r>
      <w:r w:rsidRPr="00546079">
        <w:rPr>
          <w:rFonts w:ascii="Aparajita" w:hAnsi="Aparajita" w:cs="Aparajita"/>
          <w:sz w:val="24"/>
          <w:szCs w:val="24"/>
        </w:rPr>
        <w:t>, 269–282 (2010).</w:t>
      </w:r>
    </w:p>
    <w:p w14:paraId="2B6ECF90"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12.</w:t>
      </w:r>
      <w:r w:rsidRPr="00546079">
        <w:rPr>
          <w:rFonts w:ascii="Aparajita" w:hAnsi="Aparajita" w:cs="Aparajita"/>
          <w:sz w:val="24"/>
          <w:szCs w:val="24"/>
        </w:rPr>
        <w:tab/>
        <w:t xml:space="preserve">Li, J., Precht, D. H., Mortensen, P. B. &amp; Olsen, J. Mortality in parents after death of a child in Denmark: a nationwide follow-up study. </w:t>
      </w:r>
      <w:r w:rsidRPr="00546079">
        <w:rPr>
          <w:rFonts w:ascii="Aparajita" w:hAnsi="Aparajita" w:cs="Aparajita"/>
          <w:i/>
          <w:iCs/>
          <w:sz w:val="24"/>
          <w:szCs w:val="24"/>
        </w:rPr>
        <w:t>The lancet</w:t>
      </w:r>
      <w:r w:rsidRPr="00546079">
        <w:rPr>
          <w:rFonts w:ascii="Aparajita" w:hAnsi="Aparajita" w:cs="Aparajita"/>
          <w:sz w:val="24"/>
          <w:szCs w:val="24"/>
        </w:rPr>
        <w:t xml:space="preserve"> </w:t>
      </w:r>
      <w:r w:rsidRPr="00546079">
        <w:rPr>
          <w:rFonts w:ascii="Aparajita" w:hAnsi="Aparajita" w:cs="Aparajita"/>
          <w:b/>
          <w:bCs/>
          <w:sz w:val="24"/>
          <w:szCs w:val="24"/>
        </w:rPr>
        <w:t>361</w:t>
      </w:r>
      <w:r w:rsidRPr="00546079">
        <w:rPr>
          <w:rFonts w:ascii="Aparajita" w:hAnsi="Aparajita" w:cs="Aparajita"/>
          <w:sz w:val="24"/>
          <w:szCs w:val="24"/>
        </w:rPr>
        <w:t>, 363–367 (2003).</w:t>
      </w:r>
    </w:p>
    <w:p w14:paraId="551D9982"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13.</w:t>
      </w:r>
      <w:r w:rsidRPr="00546079">
        <w:rPr>
          <w:rFonts w:ascii="Aparajita" w:hAnsi="Aparajita" w:cs="Aparajita"/>
          <w:sz w:val="24"/>
          <w:szCs w:val="24"/>
        </w:rPr>
        <w:tab/>
        <w:t xml:space="preserve">Rostila, M., Saarela, J. &amp; Kawachi, I. The forgotten griever: a nationwide follow-up study of mortality subsequent to the death of a sibling. </w:t>
      </w:r>
      <w:r w:rsidRPr="00546079">
        <w:rPr>
          <w:rFonts w:ascii="Aparajita" w:hAnsi="Aparajita" w:cs="Aparajita"/>
          <w:i/>
          <w:iCs/>
          <w:sz w:val="24"/>
          <w:szCs w:val="24"/>
        </w:rPr>
        <w:t>American journal of epidemiology</w:t>
      </w:r>
      <w:r w:rsidRPr="00546079">
        <w:rPr>
          <w:rFonts w:ascii="Aparajita" w:hAnsi="Aparajita" w:cs="Aparajita"/>
          <w:sz w:val="24"/>
          <w:szCs w:val="24"/>
        </w:rPr>
        <w:t xml:space="preserve"> </w:t>
      </w:r>
      <w:r w:rsidRPr="00546079">
        <w:rPr>
          <w:rFonts w:ascii="Aparajita" w:hAnsi="Aparajita" w:cs="Aparajita"/>
          <w:b/>
          <w:bCs/>
          <w:sz w:val="24"/>
          <w:szCs w:val="24"/>
        </w:rPr>
        <w:t>176</w:t>
      </w:r>
      <w:r w:rsidRPr="00546079">
        <w:rPr>
          <w:rFonts w:ascii="Aparajita" w:hAnsi="Aparajita" w:cs="Aparajita"/>
          <w:sz w:val="24"/>
          <w:szCs w:val="24"/>
        </w:rPr>
        <w:t>, 338–346 (2012).</w:t>
      </w:r>
    </w:p>
    <w:p w14:paraId="6B96F407"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14.</w:t>
      </w:r>
      <w:r w:rsidRPr="00546079">
        <w:rPr>
          <w:rFonts w:ascii="Aparajita" w:hAnsi="Aparajita" w:cs="Aparajita"/>
          <w:sz w:val="24"/>
          <w:szCs w:val="24"/>
        </w:rPr>
        <w:tab/>
        <w:t xml:space="preserve">Li, J., Laursen, T. M., Precht, D. H., Olsen, J. &amp; Mortensen, P. B. Hospitalization for mental illness among parents after the death of a child. </w:t>
      </w:r>
      <w:r w:rsidRPr="00546079">
        <w:rPr>
          <w:rFonts w:ascii="Aparajita" w:hAnsi="Aparajita" w:cs="Aparajita"/>
          <w:i/>
          <w:iCs/>
          <w:sz w:val="24"/>
          <w:szCs w:val="24"/>
        </w:rPr>
        <w:t>New England Journal of Medicine</w:t>
      </w:r>
      <w:r w:rsidRPr="00546079">
        <w:rPr>
          <w:rFonts w:ascii="Aparajita" w:hAnsi="Aparajita" w:cs="Aparajita"/>
          <w:sz w:val="24"/>
          <w:szCs w:val="24"/>
        </w:rPr>
        <w:t xml:space="preserve"> </w:t>
      </w:r>
      <w:r w:rsidRPr="00546079">
        <w:rPr>
          <w:rFonts w:ascii="Aparajita" w:hAnsi="Aparajita" w:cs="Aparajita"/>
          <w:b/>
          <w:bCs/>
          <w:sz w:val="24"/>
          <w:szCs w:val="24"/>
        </w:rPr>
        <w:t>352</w:t>
      </w:r>
      <w:r w:rsidRPr="00546079">
        <w:rPr>
          <w:rFonts w:ascii="Aparajita" w:hAnsi="Aparajita" w:cs="Aparajita"/>
          <w:sz w:val="24"/>
          <w:szCs w:val="24"/>
        </w:rPr>
        <w:t>, 1190–1196 (2005).</w:t>
      </w:r>
    </w:p>
    <w:p w14:paraId="191CAEA6"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15.</w:t>
      </w:r>
      <w:r w:rsidRPr="00546079">
        <w:rPr>
          <w:rFonts w:ascii="Aparajita" w:hAnsi="Aparajita" w:cs="Aparajita"/>
          <w:sz w:val="24"/>
          <w:szCs w:val="24"/>
        </w:rPr>
        <w:tab/>
        <w:t xml:space="preserve">Keyfitz, N. </w:t>
      </w:r>
      <w:r w:rsidRPr="00546079">
        <w:rPr>
          <w:rFonts w:ascii="Aparajita" w:hAnsi="Aparajita" w:cs="Aparajita"/>
          <w:i/>
          <w:iCs/>
          <w:sz w:val="24"/>
          <w:szCs w:val="24"/>
        </w:rPr>
        <w:t>Applied mathematical demography</w:t>
      </w:r>
      <w:r w:rsidRPr="00546079">
        <w:rPr>
          <w:rFonts w:ascii="Aparajita" w:hAnsi="Aparajita" w:cs="Aparajita"/>
          <w:sz w:val="24"/>
          <w:szCs w:val="24"/>
        </w:rPr>
        <w:t>. (Springer, 1985).</w:t>
      </w:r>
    </w:p>
    <w:p w14:paraId="7C64E4C0"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16.</w:t>
      </w:r>
      <w:r w:rsidRPr="00546079">
        <w:rPr>
          <w:rFonts w:ascii="Aparajita" w:hAnsi="Aparajita" w:cs="Aparajita"/>
          <w:sz w:val="24"/>
          <w:szCs w:val="24"/>
        </w:rPr>
        <w:tab/>
        <w:t xml:space="preserve">Preston, S. H., Heuveline, P. &amp; Guillot, M. </w:t>
      </w:r>
      <w:r w:rsidRPr="00546079">
        <w:rPr>
          <w:rFonts w:ascii="Aparajita" w:hAnsi="Aparajita" w:cs="Aparajita"/>
          <w:i/>
          <w:iCs/>
          <w:sz w:val="24"/>
          <w:szCs w:val="24"/>
        </w:rPr>
        <w:t>Demography: measuring and modeling population processes</w:t>
      </w:r>
      <w:r w:rsidRPr="00546079">
        <w:rPr>
          <w:rFonts w:ascii="Aparajita" w:hAnsi="Aparajita" w:cs="Aparajita"/>
          <w:sz w:val="24"/>
          <w:szCs w:val="24"/>
        </w:rPr>
        <w:t>. (Blackwell Publishers, 2001).</w:t>
      </w:r>
    </w:p>
    <w:p w14:paraId="45A8A0C5"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17.</w:t>
      </w:r>
      <w:r w:rsidRPr="00546079">
        <w:rPr>
          <w:rFonts w:ascii="Aparajita" w:hAnsi="Aparajita" w:cs="Aparajita"/>
          <w:sz w:val="24"/>
          <w:szCs w:val="24"/>
        </w:rPr>
        <w:tab/>
        <w:t xml:space="preserve">Wachter, K. W. </w:t>
      </w:r>
      <w:r w:rsidRPr="00546079">
        <w:rPr>
          <w:rFonts w:ascii="Aparajita" w:hAnsi="Aparajita" w:cs="Aparajita"/>
          <w:i/>
          <w:iCs/>
          <w:sz w:val="24"/>
          <w:szCs w:val="24"/>
        </w:rPr>
        <w:t>Essential demographic methods</w:t>
      </w:r>
      <w:r w:rsidRPr="00546079">
        <w:rPr>
          <w:rFonts w:ascii="Aparajita" w:hAnsi="Aparajita" w:cs="Aparajita"/>
          <w:sz w:val="24"/>
          <w:szCs w:val="24"/>
        </w:rPr>
        <w:t>. (Harvard Univ. Press, 2014).</w:t>
      </w:r>
    </w:p>
    <w:p w14:paraId="712C8BB1"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18.</w:t>
      </w:r>
      <w:r w:rsidRPr="00546079">
        <w:rPr>
          <w:rFonts w:ascii="Aparajita" w:hAnsi="Aparajita" w:cs="Aparajita"/>
          <w:sz w:val="24"/>
          <w:szCs w:val="24"/>
        </w:rPr>
        <w:tab/>
        <w:t xml:space="preserve">Wilson, C. On the scale of global demographic convergence 1950–2000. </w:t>
      </w:r>
      <w:r w:rsidRPr="00546079">
        <w:rPr>
          <w:rFonts w:ascii="Aparajita" w:hAnsi="Aparajita" w:cs="Aparajita"/>
          <w:i/>
          <w:iCs/>
          <w:sz w:val="24"/>
          <w:szCs w:val="24"/>
        </w:rPr>
        <w:t>Population and Development Review</w:t>
      </w:r>
      <w:r w:rsidRPr="00546079">
        <w:rPr>
          <w:rFonts w:ascii="Aparajita" w:hAnsi="Aparajita" w:cs="Aparajita"/>
          <w:sz w:val="24"/>
          <w:szCs w:val="24"/>
        </w:rPr>
        <w:t xml:space="preserve"> </w:t>
      </w:r>
      <w:r w:rsidRPr="00546079">
        <w:rPr>
          <w:rFonts w:ascii="Aparajita" w:hAnsi="Aparajita" w:cs="Aparajita"/>
          <w:b/>
          <w:bCs/>
          <w:sz w:val="24"/>
          <w:szCs w:val="24"/>
        </w:rPr>
        <w:t>27</w:t>
      </w:r>
      <w:r w:rsidRPr="00546079">
        <w:rPr>
          <w:rFonts w:ascii="Aparajita" w:hAnsi="Aparajita" w:cs="Aparajita"/>
          <w:sz w:val="24"/>
          <w:szCs w:val="24"/>
        </w:rPr>
        <w:t>, 155–171 (2001).</w:t>
      </w:r>
    </w:p>
    <w:p w14:paraId="69FACC21" w14:textId="478833C0" w:rsidR="00567950" w:rsidRDefault="00824348" w:rsidP="00C921A2">
      <w:pPr>
        <w:rPr>
          <w:rFonts w:ascii="Aparajita" w:hAnsi="Aparajita" w:cs="Aparajita"/>
        </w:rPr>
      </w:pPr>
      <w:r w:rsidRPr="001657AA">
        <w:rPr>
          <w:rFonts w:ascii="Aparajita" w:hAnsi="Aparajita" w:cs="Aparajita"/>
        </w:rPr>
        <w:fldChar w:fldCharType="end"/>
      </w:r>
    </w:p>
    <w:p w14:paraId="1D432693" w14:textId="11DD1AB6" w:rsidR="003228C4" w:rsidRPr="00C921A2" w:rsidRDefault="003228C4" w:rsidP="00C921A2">
      <w:pPr>
        <w:rPr>
          <w:rFonts w:ascii="Aparajita" w:hAnsi="Aparajita" w:cs="Aparajita"/>
        </w:rPr>
        <w:sectPr w:rsidR="003228C4" w:rsidRPr="00C921A2" w:rsidSect="00733058">
          <w:footnotePr>
            <w:numFmt w:val="lowerRoman"/>
          </w:footnotePr>
          <w:pgSz w:w="12240" w:h="15840"/>
          <w:pgMar w:top="1440" w:right="1440" w:bottom="1440" w:left="1440" w:header="720" w:footer="720" w:gutter="0"/>
          <w:cols w:space="720"/>
          <w:docGrid w:linePitch="360"/>
        </w:sectPr>
      </w:pPr>
    </w:p>
    <w:p w14:paraId="2E14CA85" w14:textId="74C57D33" w:rsidR="004348E4" w:rsidRPr="00F8621F" w:rsidRDefault="00077E6E" w:rsidP="00D93057">
      <w:pPr>
        <w:pBdr>
          <w:bottom w:val="single" w:sz="4" w:space="1" w:color="auto"/>
        </w:pBdr>
        <w:rPr>
          <w:rFonts w:ascii="Aparajita" w:hAnsi="Aparajita" w:cs="Aparajita"/>
        </w:rPr>
      </w:pPr>
      <w:bookmarkStart w:id="76" w:name="_Hlk44061782"/>
      <w:r w:rsidRPr="00F8621F">
        <w:rPr>
          <w:rFonts w:ascii="Aparajita" w:hAnsi="Aparajita" w:cs="Aparajita"/>
        </w:rPr>
        <w:lastRenderedPageBreak/>
        <w:t xml:space="preserve">Fig. </w:t>
      </w:r>
      <w:r w:rsidR="005263CE" w:rsidRPr="00F8621F">
        <w:rPr>
          <w:rFonts w:ascii="Aparajita" w:hAnsi="Aparajita" w:cs="Aparajita"/>
        </w:rPr>
        <w:t xml:space="preserve">1. </w:t>
      </w:r>
      <w:r w:rsidR="00E734FF" w:rsidRPr="00F8621F">
        <w:rPr>
          <w:rFonts w:ascii="Aparajita" w:hAnsi="Aparajita" w:cs="Aparajita"/>
        </w:rPr>
        <w:t xml:space="preserve">Maternal </w:t>
      </w:r>
      <w:r w:rsidR="00E1314A">
        <w:rPr>
          <w:rFonts w:ascii="Aparajita" w:hAnsi="Aparajita" w:cs="Aparajita"/>
        </w:rPr>
        <w:t>i</w:t>
      </w:r>
      <w:r w:rsidR="00E734FF" w:rsidRPr="00F8621F">
        <w:rPr>
          <w:rFonts w:ascii="Aparajita" w:hAnsi="Aparajita" w:cs="Aparajita"/>
        </w:rPr>
        <w:t xml:space="preserve">nfant </w:t>
      </w:r>
      <w:r w:rsidR="00E1314A">
        <w:rPr>
          <w:rFonts w:ascii="Aparajita" w:hAnsi="Aparajita" w:cs="Aparajita"/>
        </w:rPr>
        <w:t>m</w:t>
      </w:r>
      <w:r w:rsidR="00E734FF" w:rsidRPr="00F8621F">
        <w:rPr>
          <w:rFonts w:ascii="Aparajita" w:hAnsi="Aparajita" w:cs="Aparajita"/>
        </w:rPr>
        <w:t xml:space="preserve">ortality (mIM) </w:t>
      </w:r>
      <w:r w:rsidR="00D958A8">
        <w:rPr>
          <w:rFonts w:ascii="Aparajita" w:hAnsi="Aparajita" w:cs="Aparajita"/>
        </w:rPr>
        <w:t>i</w:t>
      </w:r>
      <w:r w:rsidR="00E734FF" w:rsidRPr="00F8621F">
        <w:rPr>
          <w:rFonts w:ascii="Aparajita" w:hAnsi="Aparajita" w:cs="Aparajita"/>
        </w:rPr>
        <w:t xml:space="preserve">ndicator for mothers </w:t>
      </w:r>
      <w:r w:rsidR="00C01278" w:rsidRPr="00F8621F">
        <w:rPr>
          <w:rFonts w:ascii="Aparajita" w:hAnsi="Aparajita" w:cs="Aparajita"/>
        </w:rPr>
        <w:t>20</w:t>
      </w:r>
      <w:r w:rsidR="00E734FF" w:rsidRPr="00F8621F">
        <w:rPr>
          <w:rFonts w:ascii="Aparajita" w:hAnsi="Aparajita" w:cs="Aparajita"/>
        </w:rPr>
        <w:t>-44-years-</w:t>
      </w:r>
      <w:commentRangeStart w:id="77"/>
      <w:r w:rsidR="00E734FF" w:rsidRPr="00F8621F">
        <w:rPr>
          <w:rFonts w:ascii="Aparajita" w:hAnsi="Aparajita" w:cs="Aparajita"/>
        </w:rPr>
        <w:t>old</w:t>
      </w:r>
      <w:commentRangeEnd w:id="77"/>
      <w:r w:rsidR="00FF6246">
        <w:rPr>
          <w:rStyle w:val="CommentReference"/>
          <w:rFonts w:asciiTheme="minorHAnsi" w:eastAsiaTheme="minorHAnsi" w:hAnsiTheme="minorHAnsi" w:cstheme="minorBidi"/>
        </w:rPr>
        <w:commentReference w:id="77"/>
      </w:r>
    </w:p>
    <w:p w14:paraId="4FD494E6" w14:textId="332032AA" w:rsidR="009C2F1A" w:rsidRDefault="009C2F1A" w:rsidP="00243C6A">
      <w:pPr>
        <w:rPr>
          <w:rFonts w:ascii="Aparajita" w:hAnsi="Aparajita" w:cs="Aparajita"/>
        </w:rPr>
      </w:pPr>
      <w:r>
        <w:rPr>
          <w:noProof/>
        </w:rPr>
        <w:drawing>
          <wp:anchor distT="0" distB="0" distL="114300" distR="114300" simplePos="0" relativeHeight="251658240" behindDoc="1" locked="0" layoutInCell="1" allowOverlap="1" wp14:anchorId="7ED86D1A" wp14:editId="4F1A86EA">
            <wp:simplePos x="0" y="0"/>
            <wp:positionH relativeFrom="column">
              <wp:posOffset>9526</wp:posOffset>
            </wp:positionH>
            <wp:positionV relativeFrom="paragraph">
              <wp:posOffset>6351</wp:posOffset>
            </wp:positionV>
            <wp:extent cx="6553200" cy="3385820"/>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091"/>
                    <a:stretch/>
                  </pic:blipFill>
                  <pic:spPr bwMode="auto">
                    <a:xfrm>
                      <a:off x="0" y="0"/>
                      <a:ext cx="6563170" cy="33909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23E70" w14:textId="633B5038" w:rsidR="00077E6E" w:rsidRDefault="00077E6E" w:rsidP="00077E6E">
      <w:pPr>
        <w:rPr>
          <w:rFonts w:ascii="Aparajita" w:hAnsi="Aparajita" w:cs="Aparajita"/>
        </w:rPr>
      </w:pPr>
    </w:p>
    <w:p w14:paraId="7960E79A" w14:textId="77777777" w:rsidR="00832A7D" w:rsidRDefault="00832A7D" w:rsidP="00077E6E">
      <w:pPr>
        <w:rPr>
          <w:rFonts w:ascii="Aparajita" w:hAnsi="Aparajita" w:cs="Aparajita"/>
        </w:rPr>
      </w:pPr>
    </w:p>
    <w:p w14:paraId="7C1C25C8" w14:textId="059770E9" w:rsidR="00832A7D" w:rsidRDefault="00832A7D" w:rsidP="00077E6E">
      <w:pPr>
        <w:rPr>
          <w:rFonts w:ascii="Aparajita" w:hAnsi="Aparajita" w:cs="Aparajita"/>
          <w:b/>
          <w:bCs/>
        </w:rPr>
      </w:pPr>
    </w:p>
    <w:p w14:paraId="2E57766E" w14:textId="77777777" w:rsidR="00832A7D" w:rsidRDefault="00832A7D" w:rsidP="00077E6E">
      <w:pPr>
        <w:rPr>
          <w:rFonts w:ascii="Aparajita" w:hAnsi="Aparajita" w:cs="Aparajita"/>
          <w:b/>
          <w:bCs/>
        </w:rPr>
      </w:pPr>
    </w:p>
    <w:p w14:paraId="4C04CA9F" w14:textId="0C4D08FC" w:rsidR="00832A7D" w:rsidRDefault="00D958A8" w:rsidP="00077E6E">
      <w:pPr>
        <w:rPr>
          <w:rFonts w:ascii="Aparajita" w:hAnsi="Aparajita" w:cs="Aparajita"/>
          <w:b/>
          <w:bCs/>
        </w:rPr>
      </w:pPr>
      <w:r>
        <w:rPr>
          <w:noProof/>
        </w:rPr>
        <w:drawing>
          <wp:anchor distT="0" distB="0" distL="114300" distR="114300" simplePos="0" relativeHeight="251659264" behindDoc="0" locked="0" layoutInCell="1" allowOverlap="1" wp14:anchorId="6BD9F357" wp14:editId="7B6A74EA">
            <wp:simplePos x="0" y="0"/>
            <wp:positionH relativeFrom="margin">
              <wp:align>left</wp:align>
            </wp:positionH>
            <wp:positionV relativeFrom="paragraph">
              <wp:posOffset>7620</wp:posOffset>
            </wp:positionV>
            <wp:extent cx="981075" cy="17240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3" t="59489" r="92064" b="16883"/>
                    <a:stretch/>
                  </pic:blipFill>
                  <pic:spPr bwMode="auto">
                    <a:xfrm>
                      <a:off x="0" y="0"/>
                      <a:ext cx="981075" cy="172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E98E87" w14:textId="426A8A6B" w:rsidR="00832A7D" w:rsidRDefault="00832A7D" w:rsidP="00077E6E">
      <w:pPr>
        <w:rPr>
          <w:rFonts w:ascii="Aparajita" w:hAnsi="Aparajita" w:cs="Aparajita"/>
          <w:b/>
          <w:bCs/>
        </w:rPr>
      </w:pPr>
    </w:p>
    <w:p w14:paraId="11E2496D" w14:textId="77777777" w:rsidR="00832A7D" w:rsidRDefault="00832A7D" w:rsidP="00077E6E">
      <w:pPr>
        <w:rPr>
          <w:rFonts w:ascii="Aparajita" w:hAnsi="Aparajita" w:cs="Aparajita"/>
          <w:b/>
          <w:bCs/>
        </w:rPr>
      </w:pPr>
    </w:p>
    <w:p w14:paraId="5839E147" w14:textId="77777777" w:rsidR="00832A7D" w:rsidRDefault="00832A7D" w:rsidP="00077E6E">
      <w:pPr>
        <w:rPr>
          <w:rFonts w:ascii="Aparajita" w:hAnsi="Aparajita" w:cs="Aparajita"/>
          <w:b/>
          <w:bCs/>
        </w:rPr>
      </w:pPr>
    </w:p>
    <w:p w14:paraId="4EBEAB0A" w14:textId="77777777" w:rsidR="00832A7D" w:rsidRDefault="00832A7D" w:rsidP="00077E6E">
      <w:pPr>
        <w:rPr>
          <w:rFonts w:ascii="Aparajita" w:hAnsi="Aparajita" w:cs="Aparajita"/>
          <w:b/>
          <w:bCs/>
        </w:rPr>
      </w:pPr>
    </w:p>
    <w:p w14:paraId="3FE5AFF4" w14:textId="77777777" w:rsidR="00832A7D" w:rsidRDefault="00832A7D" w:rsidP="00077E6E">
      <w:pPr>
        <w:rPr>
          <w:rFonts w:ascii="Aparajita" w:hAnsi="Aparajita" w:cs="Aparajita"/>
          <w:b/>
          <w:bCs/>
        </w:rPr>
      </w:pPr>
    </w:p>
    <w:p w14:paraId="2058295C" w14:textId="77777777" w:rsidR="00832A7D" w:rsidRDefault="00832A7D" w:rsidP="00077E6E">
      <w:pPr>
        <w:rPr>
          <w:rFonts w:ascii="Aparajita" w:hAnsi="Aparajita" w:cs="Aparajita"/>
          <w:b/>
          <w:bCs/>
        </w:rPr>
      </w:pPr>
    </w:p>
    <w:p w14:paraId="083613DD" w14:textId="77777777" w:rsidR="00FC3C7E" w:rsidRDefault="00FC3C7E" w:rsidP="00832A7D">
      <w:pPr>
        <w:rPr>
          <w:rFonts w:ascii="Aparajita" w:hAnsi="Aparajita" w:cs="Aparajita"/>
        </w:rPr>
      </w:pPr>
    </w:p>
    <w:p w14:paraId="3585F3F4" w14:textId="6A2C74B8" w:rsidR="00832A7D" w:rsidRDefault="00D93057" w:rsidP="00D93057">
      <w:pPr>
        <w:pBdr>
          <w:top w:val="single" w:sz="4" w:space="1" w:color="auto"/>
        </w:pBdr>
        <w:rPr>
          <w:rFonts w:ascii="Aparajita" w:hAnsi="Aparajita" w:cs="Aparajita"/>
          <w:b/>
          <w:bCs/>
        </w:rPr>
      </w:pPr>
      <w:r>
        <w:rPr>
          <w:rFonts w:ascii="Aparajita" w:hAnsi="Aparajita" w:cs="Aparajita"/>
        </w:rPr>
        <w:t xml:space="preserve">Note: </w:t>
      </w:r>
      <w:r w:rsidR="00D958A8">
        <w:rPr>
          <w:rFonts w:ascii="Aparajita" w:hAnsi="Aparajita" w:cs="Aparajita"/>
        </w:rPr>
        <w:t>S</w:t>
      </w:r>
      <w:r w:rsidRPr="00D93057">
        <w:rPr>
          <w:rFonts w:ascii="Aparajita" w:hAnsi="Aparajita" w:cs="Aparajita"/>
        </w:rPr>
        <w:t xml:space="preserve">ee </w:t>
      </w:r>
      <w:r w:rsidR="00D958A8">
        <w:rPr>
          <w:rFonts w:ascii="Aparajita" w:hAnsi="Aparajita" w:cs="Aparajita"/>
        </w:rPr>
        <w:t>s</w:t>
      </w:r>
      <w:r w:rsidR="00F35274">
        <w:rPr>
          <w:rFonts w:ascii="Aparajita" w:hAnsi="Aparajita" w:cs="Aparajita"/>
        </w:rPr>
        <w:t>upplementary Table S1</w:t>
      </w:r>
      <w:r w:rsidRPr="00D93057">
        <w:rPr>
          <w:rFonts w:ascii="Aparajita" w:hAnsi="Aparajita" w:cs="Aparajita"/>
        </w:rPr>
        <w:t xml:space="preserve"> for list of estimates and data sources</w:t>
      </w:r>
    </w:p>
    <w:p w14:paraId="3505F2A0" w14:textId="77777777" w:rsidR="0084296D" w:rsidRDefault="0084296D" w:rsidP="00077E6E">
      <w:pPr>
        <w:rPr>
          <w:rFonts w:ascii="Aparajita" w:hAnsi="Aparajita" w:cs="Aparajita"/>
          <w:b/>
          <w:bCs/>
        </w:rPr>
        <w:sectPr w:rsidR="0084296D" w:rsidSect="00D958A8">
          <w:pgSz w:w="12240" w:h="15840"/>
          <w:pgMar w:top="1440" w:right="1440" w:bottom="1440" w:left="1440" w:header="720" w:footer="720" w:gutter="0"/>
          <w:cols w:space="720"/>
          <w:docGrid w:linePitch="360"/>
        </w:sectPr>
      </w:pPr>
    </w:p>
    <w:p w14:paraId="6A3A2864" w14:textId="47EA4E77" w:rsidR="00077E6E" w:rsidRPr="00F8621F" w:rsidRDefault="00D958A8" w:rsidP="00D93057">
      <w:pPr>
        <w:pBdr>
          <w:bottom w:val="single" w:sz="4" w:space="1" w:color="auto"/>
        </w:pBdr>
        <w:rPr>
          <w:rFonts w:ascii="Aparajita" w:hAnsi="Aparajita" w:cs="Aparajita"/>
        </w:rPr>
      </w:pPr>
      <w:r>
        <w:rPr>
          <w:noProof/>
        </w:rPr>
        <w:lastRenderedPageBreak/>
        <w:drawing>
          <wp:anchor distT="0" distB="0" distL="114300" distR="114300" simplePos="0" relativeHeight="251660288" behindDoc="1" locked="0" layoutInCell="1" allowOverlap="1" wp14:anchorId="2DE568BC" wp14:editId="6102D7E8">
            <wp:simplePos x="0" y="0"/>
            <wp:positionH relativeFrom="column">
              <wp:posOffset>9525</wp:posOffset>
            </wp:positionH>
            <wp:positionV relativeFrom="paragraph">
              <wp:posOffset>285750</wp:posOffset>
            </wp:positionV>
            <wp:extent cx="6038850" cy="3136847"/>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575"/>
                    <a:stretch/>
                  </pic:blipFill>
                  <pic:spPr bwMode="auto">
                    <a:xfrm>
                      <a:off x="0" y="0"/>
                      <a:ext cx="6046394" cy="31407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E6E" w:rsidRPr="00F8621F">
        <w:rPr>
          <w:rFonts w:ascii="Aparajita" w:hAnsi="Aparajita" w:cs="Aparajita"/>
        </w:rPr>
        <w:t xml:space="preserve">Fig. 2. Maternal </w:t>
      </w:r>
      <w:r w:rsidR="00E1314A">
        <w:rPr>
          <w:rFonts w:ascii="Aparajita" w:hAnsi="Aparajita" w:cs="Aparajita"/>
        </w:rPr>
        <w:t>i</w:t>
      </w:r>
      <w:r w:rsidR="00077E6E" w:rsidRPr="00F8621F">
        <w:rPr>
          <w:rFonts w:ascii="Aparajita" w:hAnsi="Aparajita" w:cs="Aparajita"/>
        </w:rPr>
        <w:t xml:space="preserve">nfant </w:t>
      </w:r>
      <w:r w:rsidR="00E1314A">
        <w:rPr>
          <w:rFonts w:ascii="Aparajita" w:hAnsi="Aparajita" w:cs="Aparajita"/>
        </w:rPr>
        <w:t>m</w:t>
      </w:r>
      <w:r w:rsidR="00077E6E" w:rsidRPr="00F8621F">
        <w:rPr>
          <w:rFonts w:ascii="Aparajita" w:hAnsi="Aparajita" w:cs="Aparajita"/>
        </w:rPr>
        <w:t xml:space="preserve">ortality (mIM) </w:t>
      </w:r>
      <w:r>
        <w:rPr>
          <w:rFonts w:ascii="Aparajita" w:hAnsi="Aparajita" w:cs="Aparajita"/>
        </w:rPr>
        <w:t>i</w:t>
      </w:r>
      <w:r w:rsidR="00077E6E" w:rsidRPr="00F8621F">
        <w:rPr>
          <w:rFonts w:ascii="Aparajita" w:hAnsi="Aparajita" w:cs="Aparajita"/>
        </w:rPr>
        <w:t xml:space="preserve">ndicator for mothers 45-49-years-old </w:t>
      </w:r>
    </w:p>
    <w:p w14:paraId="4E331E6B" w14:textId="45DE0E70" w:rsidR="005263CE" w:rsidRDefault="005263CE" w:rsidP="00E734FF">
      <w:pPr>
        <w:rPr>
          <w:rFonts w:ascii="Aparajita" w:hAnsi="Aparajita" w:cs="Aparajita"/>
        </w:rPr>
      </w:pPr>
    </w:p>
    <w:p w14:paraId="513E60B5" w14:textId="4EBF91E8" w:rsidR="00DB7502" w:rsidRDefault="00DB7502" w:rsidP="00E734FF">
      <w:pPr>
        <w:rPr>
          <w:rFonts w:ascii="Aparajita" w:hAnsi="Aparajita" w:cs="Aparajita"/>
        </w:rPr>
      </w:pPr>
    </w:p>
    <w:p w14:paraId="3A9441B9" w14:textId="4813368A" w:rsidR="0084296D" w:rsidRDefault="0084296D" w:rsidP="00A60CE6">
      <w:pPr>
        <w:rPr>
          <w:rFonts w:ascii="Aparajita" w:hAnsi="Aparajita" w:cs="Aparajita"/>
          <w:b/>
          <w:bCs/>
        </w:rPr>
      </w:pPr>
    </w:p>
    <w:p w14:paraId="6F303778" w14:textId="33E36B10" w:rsidR="0084296D" w:rsidRDefault="0084296D" w:rsidP="00A60CE6">
      <w:pPr>
        <w:rPr>
          <w:rFonts w:ascii="Aparajita" w:hAnsi="Aparajita" w:cs="Aparajita"/>
          <w:b/>
          <w:bCs/>
        </w:rPr>
      </w:pPr>
    </w:p>
    <w:p w14:paraId="7C2AAD07" w14:textId="02454808" w:rsidR="0084296D" w:rsidRDefault="00D958A8" w:rsidP="00A60CE6">
      <w:pPr>
        <w:rPr>
          <w:rFonts w:ascii="Aparajita" w:hAnsi="Aparajita" w:cs="Aparajita"/>
          <w:b/>
          <w:bCs/>
        </w:rPr>
      </w:pPr>
      <w:r>
        <w:rPr>
          <w:noProof/>
        </w:rPr>
        <w:drawing>
          <wp:anchor distT="0" distB="0" distL="114300" distR="114300" simplePos="0" relativeHeight="251661312" behindDoc="0" locked="0" layoutInCell="1" allowOverlap="1" wp14:anchorId="61F385CC" wp14:editId="3AE7AC61">
            <wp:simplePos x="0" y="0"/>
            <wp:positionH relativeFrom="column">
              <wp:posOffset>-57150</wp:posOffset>
            </wp:positionH>
            <wp:positionV relativeFrom="paragraph">
              <wp:posOffset>287655</wp:posOffset>
            </wp:positionV>
            <wp:extent cx="923925" cy="2036748"/>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9" t="59811" r="92574" b="11926"/>
                    <a:stretch/>
                  </pic:blipFill>
                  <pic:spPr bwMode="auto">
                    <a:xfrm>
                      <a:off x="0" y="0"/>
                      <a:ext cx="923925" cy="20367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22C19" w14:textId="7D495B6C" w:rsidR="0084296D" w:rsidRDefault="0084296D" w:rsidP="00A60CE6">
      <w:pPr>
        <w:rPr>
          <w:rFonts w:ascii="Aparajita" w:hAnsi="Aparajita" w:cs="Aparajita"/>
          <w:b/>
          <w:bCs/>
        </w:rPr>
      </w:pPr>
    </w:p>
    <w:p w14:paraId="707EBF71" w14:textId="4EF2AB5E" w:rsidR="0084296D" w:rsidRDefault="0084296D" w:rsidP="00A60CE6">
      <w:pPr>
        <w:rPr>
          <w:rFonts w:ascii="Aparajita" w:hAnsi="Aparajita" w:cs="Aparajita"/>
          <w:b/>
          <w:bCs/>
        </w:rPr>
      </w:pPr>
    </w:p>
    <w:p w14:paraId="49656DEC" w14:textId="5336C569" w:rsidR="0084296D" w:rsidRDefault="0084296D" w:rsidP="00A60CE6">
      <w:pPr>
        <w:rPr>
          <w:rFonts w:ascii="Aparajita" w:hAnsi="Aparajita" w:cs="Aparajita"/>
          <w:b/>
          <w:bCs/>
        </w:rPr>
      </w:pPr>
    </w:p>
    <w:p w14:paraId="77401C57" w14:textId="28136B5E" w:rsidR="0084296D" w:rsidRDefault="0084296D" w:rsidP="00A60CE6">
      <w:pPr>
        <w:rPr>
          <w:rFonts w:ascii="Aparajita" w:hAnsi="Aparajita" w:cs="Aparajita"/>
          <w:b/>
          <w:bCs/>
        </w:rPr>
      </w:pPr>
    </w:p>
    <w:p w14:paraId="2AF07843" w14:textId="664261CD" w:rsidR="0084296D" w:rsidRDefault="0084296D" w:rsidP="00A60CE6">
      <w:pPr>
        <w:rPr>
          <w:rFonts w:ascii="Aparajita" w:hAnsi="Aparajita" w:cs="Aparajita"/>
          <w:b/>
          <w:bCs/>
        </w:rPr>
      </w:pPr>
    </w:p>
    <w:p w14:paraId="1BAEEFE8" w14:textId="2E7750CE" w:rsidR="0084296D" w:rsidRDefault="0084296D" w:rsidP="00A60CE6">
      <w:pPr>
        <w:rPr>
          <w:rFonts w:ascii="Aparajita" w:hAnsi="Aparajita" w:cs="Aparajita"/>
          <w:b/>
          <w:bCs/>
        </w:rPr>
      </w:pPr>
    </w:p>
    <w:p w14:paraId="3F795120" w14:textId="2C2A105E" w:rsidR="0084296D" w:rsidRDefault="0084296D" w:rsidP="00A60CE6">
      <w:pPr>
        <w:rPr>
          <w:rFonts w:ascii="Aparajita" w:hAnsi="Aparajita" w:cs="Aparajita"/>
          <w:b/>
          <w:bCs/>
        </w:rPr>
      </w:pPr>
    </w:p>
    <w:p w14:paraId="0128CA40" w14:textId="77777777" w:rsidR="0084296D" w:rsidRDefault="0084296D" w:rsidP="00A60CE6">
      <w:pPr>
        <w:rPr>
          <w:rFonts w:ascii="Aparajita" w:hAnsi="Aparajita" w:cs="Aparajita"/>
          <w:b/>
          <w:bCs/>
        </w:rPr>
      </w:pPr>
    </w:p>
    <w:p w14:paraId="1BF257BC" w14:textId="4DF14CCD" w:rsidR="0084296D" w:rsidRPr="00D93057" w:rsidRDefault="00D93057" w:rsidP="00D93057">
      <w:pPr>
        <w:pBdr>
          <w:top w:val="single" w:sz="4" w:space="1" w:color="auto"/>
        </w:pBdr>
        <w:rPr>
          <w:rFonts w:ascii="Aparajita" w:hAnsi="Aparajita" w:cs="Aparajita"/>
        </w:rPr>
      </w:pPr>
      <w:r>
        <w:rPr>
          <w:rFonts w:ascii="Aparajita" w:hAnsi="Aparajita" w:cs="Aparajita"/>
        </w:rPr>
        <w:t xml:space="preserve">Note: </w:t>
      </w:r>
      <w:r w:rsidR="00D958A8">
        <w:rPr>
          <w:rFonts w:ascii="Aparajita" w:hAnsi="Aparajita" w:cs="Aparajita"/>
        </w:rPr>
        <w:t>S</w:t>
      </w:r>
      <w:r w:rsidR="0084296D" w:rsidRPr="00D93057">
        <w:rPr>
          <w:rFonts w:ascii="Aparajita" w:hAnsi="Aparajita" w:cs="Aparajita"/>
        </w:rPr>
        <w:t xml:space="preserve">ee </w:t>
      </w:r>
      <w:r w:rsidR="00D958A8">
        <w:rPr>
          <w:rFonts w:ascii="Aparajita" w:hAnsi="Aparajita" w:cs="Aparajita"/>
        </w:rPr>
        <w:t>s</w:t>
      </w:r>
      <w:r w:rsidR="00F35274">
        <w:rPr>
          <w:rFonts w:ascii="Aparajita" w:hAnsi="Aparajita" w:cs="Aparajita"/>
        </w:rPr>
        <w:t>upplementary Table S1</w:t>
      </w:r>
      <w:r w:rsidR="00F35274" w:rsidRPr="00D93057">
        <w:rPr>
          <w:rFonts w:ascii="Aparajita" w:hAnsi="Aparajita" w:cs="Aparajita"/>
        </w:rPr>
        <w:t xml:space="preserve"> </w:t>
      </w:r>
      <w:r w:rsidR="0084296D" w:rsidRPr="00D93057">
        <w:rPr>
          <w:rFonts w:ascii="Aparajita" w:hAnsi="Aparajita" w:cs="Aparajita"/>
        </w:rPr>
        <w:t>for list of estimates and data sources</w:t>
      </w:r>
    </w:p>
    <w:p w14:paraId="35F6F962" w14:textId="1E000786" w:rsidR="0084296D" w:rsidRDefault="0084296D" w:rsidP="00A60CE6">
      <w:pPr>
        <w:rPr>
          <w:rFonts w:ascii="Aparajita" w:hAnsi="Aparajita" w:cs="Aparajita"/>
          <w:b/>
          <w:bCs/>
        </w:rPr>
      </w:pPr>
    </w:p>
    <w:p w14:paraId="7AD74A91" w14:textId="77777777" w:rsidR="0084296D" w:rsidRDefault="0084296D" w:rsidP="00A60CE6">
      <w:pPr>
        <w:rPr>
          <w:rFonts w:ascii="Aparajita" w:hAnsi="Aparajita" w:cs="Aparajita"/>
          <w:b/>
          <w:bCs/>
        </w:rPr>
        <w:sectPr w:rsidR="0084296D" w:rsidSect="00D958A8">
          <w:pgSz w:w="12240" w:h="15840"/>
          <w:pgMar w:top="1440" w:right="1440" w:bottom="1440" w:left="1440" w:header="720" w:footer="720" w:gutter="0"/>
          <w:cols w:space="720"/>
          <w:docGrid w:linePitch="360"/>
        </w:sectPr>
      </w:pPr>
    </w:p>
    <w:p w14:paraId="4B04C4ED" w14:textId="133A5FB6" w:rsidR="006F21A8" w:rsidRPr="00F8621F" w:rsidRDefault="00077E6E" w:rsidP="00D93057">
      <w:pPr>
        <w:pBdr>
          <w:bottom w:val="single" w:sz="4" w:space="1" w:color="auto"/>
        </w:pBdr>
        <w:rPr>
          <w:rFonts w:ascii="Aparajita" w:hAnsi="Aparajita" w:cs="Aparajita"/>
        </w:rPr>
      </w:pPr>
      <w:r w:rsidRPr="00F8621F">
        <w:rPr>
          <w:rFonts w:ascii="Aparajita" w:hAnsi="Aparajita" w:cs="Aparajita"/>
        </w:rPr>
        <w:lastRenderedPageBreak/>
        <w:t>Fig. 3</w:t>
      </w:r>
      <w:r w:rsidR="005263CE" w:rsidRPr="00F8621F">
        <w:rPr>
          <w:rFonts w:ascii="Aparajita" w:hAnsi="Aparajita" w:cs="Aparajita"/>
        </w:rPr>
        <w:t xml:space="preserve">. </w:t>
      </w:r>
      <w:r w:rsidR="00E734FF" w:rsidRPr="00F8621F">
        <w:rPr>
          <w:rFonts w:ascii="Aparajita" w:hAnsi="Aparajita" w:cs="Aparajita"/>
        </w:rPr>
        <w:t xml:space="preserve">Maternal </w:t>
      </w:r>
      <w:r w:rsidR="00E1314A">
        <w:rPr>
          <w:rFonts w:ascii="Aparajita" w:hAnsi="Aparajita" w:cs="Aparajita"/>
        </w:rPr>
        <w:t>u</w:t>
      </w:r>
      <w:r w:rsidR="00E734FF" w:rsidRPr="00F8621F">
        <w:rPr>
          <w:rFonts w:ascii="Aparajita" w:hAnsi="Aparajita" w:cs="Aparajita"/>
        </w:rPr>
        <w:t>nder-</w:t>
      </w:r>
      <w:r w:rsidR="00E1314A">
        <w:rPr>
          <w:rFonts w:ascii="Aparajita" w:hAnsi="Aparajita" w:cs="Aparajita"/>
        </w:rPr>
        <w:t>f</w:t>
      </w:r>
      <w:r w:rsidR="00E734FF" w:rsidRPr="00F8621F">
        <w:rPr>
          <w:rFonts w:ascii="Aparajita" w:hAnsi="Aparajita" w:cs="Aparajita"/>
        </w:rPr>
        <w:t xml:space="preserve">ive </w:t>
      </w:r>
      <w:r w:rsidR="00E1314A">
        <w:rPr>
          <w:rFonts w:ascii="Aparajita" w:hAnsi="Aparajita" w:cs="Aparajita"/>
        </w:rPr>
        <w:t>m</w:t>
      </w:r>
      <w:r w:rsidR="00E734FF" w:rsidRPr="00F8621F">
        <w:rPr>
          <w:rFonts w:ascii="Aparajita" w:hAnsi="Aparajita" w:cs="Aparajita"/>
        </w:rPr>
        <w:t xml:space="preserve">ortality (mIM) </w:t>
      </w:r>
      <w:r w:rsidR="009E774A">
        <w:rPr>
          <w:rFonts w:ascii="Aparajita" w:hAnsi="Aparajita" w:cs="Aparajita"/>
        </w:rPr>
        <w:t>i</w:t>
      </w:r>
      <w:r w:rsidR="00E734FF" w:rsidRPr="00F8621F">
        <w:rPr>
          <w:rFonts w:ascii="Aparajita" w:hAnsi="Aparajita" w:cs="Aparajita"/>
        </w:rPr>
        <w:t xml:space="preserve">ndicator for mothers ages </w:t>
      </w:r>
      <w:r w:rsidRPr="00F8621F">
        <w:rPr>
          <w:rFonts w:ascii="Aparajita" w:hAnsi="Aparajita" w:cs="Aparajita"/>
        </w:rPr>
        <w:t>20</w:t>
      </w:r>
      <w:r w:rsidR="00E734FF" w:rsidRPr="00F8621F">
        <w:rPr>
          <w:rFonts w:ascii="Aparajita" w:hAnsi="Aparajita" w:cs="Aparajita"/>
        </w:rPr>
        <w:t>-44-years-</w:t>
      </w:r>
      <w:r w:rsidRPr="00F8621F">
        <w:rPr>
          <w:rFonts w:ascii="Aparajita" w:hAnsi="Aparajita" w:cs="Aparajita"/>
        </w:rPr>
        <w:t>old</w:t>
      </w:r>
    </w:p>
    <w:p w14:paraId="5428C18C" w14:textId="45162E02" w:rsidR="006F21A8" w:rsidRDefault="009C2F1A" w:rsidP="00A60CE6">
      <w:pPr>
        <w:rPr>
          <w:rFonts w:ascii="Aparajita" w:hAnsi="Aparajita" w:cs="Aparajita"/>
        </w:rPr>
      </w:pPr>
      <w:r>
        <w:rPr>
          <w:noProof/>
        </w:rPr>
        <w:drawing>
          <wp:anchor distT="0" distB="0" distL="114300" distR="114300" simplePos="0" relativeHeight="251662336" behindDoc="1" locked="0" layoutInCell="1" allowOverlap="1" wp14:anchorId="399C164B" wp14:editId="03488B4E">
            <wp:simplePos x="0" y="0"/>
            <wp:positionH relativeFrom="column">
              <wp:posOffset>9525</wp:posOffset>
            </wp:positionH>
            <wp:positionV relativeFrom="paragraph">
              <wp:posOffset>6350</wp:posOffset>
            </wp:positionV>
            <wp:extent cx="6196102" cy="32099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833"/>
                    <a:stretch/>
                  </pic:blipFill>
                  <pic:spPr bwMode="auto">
                    <a:xfrm>
                      <a:off x="0" y="0"/>
                      <a:ext cx="6198960" cy="32114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CF3AF" w14:textId="77777777" w:rsidR="00DB7502" w:rsidRDefault="00DB7502" w:rsidP="00077E6E">
      <w:pPr>
        <w:rPr>
          <w:rFonts w:ascii="Aparajita" w:hAnsi="Aparajita" w:cs="Aparajita"/>
          <w:b/>
          <w:bCs/>
        </w:rPr>
      </w:pPr>
    </w:p>
    <w:p w14:paraId="723037FE" w14:textId="7BAD5F65" w:rsidR="0084296D" w:rsidRDefault="0084296D" w:rsidP="00077E6E">
      <w:pPr>
        <w:rPr>
          <w:rFonts w:ascii="Aparajita" w:hAnsi="Aparajita" w:cs="Aparajita"/>
          <w:b/>
          <w:bCs/>
        </w:rPr>
      </w:pPr>
    </w:p>
    <w:p w14:paraId="57B37966" w14:textId="77777777" w:rsidR="0084296D" w:rsidRDefault="0084296D" w:rsidP="00077E6E">
      <w:pPr>
        <w:rPr>
          <w:rFonts w:ascii="Aparajita" w:hAnsi="Aparajita" w:cs="Aparajita"/>
          <w:b/>
          <w:bCs/>
        </w:rPr>
      </w:pPr>
    </w:p>
    <w:p w14:paraId="44D7DC2F" w14:textId="77777777" w:rsidR="0084296D" w:rsidRDefault="0084296D" w:rsidP="00077E6E">
      <w:pPr>
        <w:rPr>
          <w:rFonts w:ascii="Aparajita" w:hAnsi="Aparajita" w:cs="Aparajita"/>
          <w:b/>
          <w:bCs/>
        </w:rPr>
      </w:pPr>
    </w:p>
    <w:p w14:paraId="69B6A5CA" w14:textId="261314B1" w:rsidR="0084296D" w:rsidRDefault="00D958A8" w:rsidP="00077E6E">
      <w:pPr>
        <w:rPr>
          <w:rFonts w:ascii="Aparajita" w:hAnsi="Aparajita" w:cs="Aparajita"/>
          <w:b/>
          <w:bCs/>
        </w:rPr>
      </w:pPr>
      <w:r>
        <w:rPr>
          <w:noProof/>
        </w:rPr>
        <w:drawing>
          <wp:inline distT="0" distB="0" distL="0" distR="0" wp14:anchorId="6852EBA5" wp14:editId="50271506">
            <wp:extent cx="895350" cy="173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3" t="59836" r="92086" b="14210"/>
                    <a:stretch/>
                  </pic:blipFill>
                  <pic:spPr bwMode="auto">
                    <a:xfrm>
                      <a:off x="0" y="0"/>
                      <a:ext cx="901866" cy="1746166"/>
                    </a:xfrm>
                    <a:prstGeom prst="rect">
                      <a:avLst/>
                    </a:prstGeom>
                    <a:noFill/>
                    <a:ln>
                      <a:noFill/>
                    </a:ln>
                    <a:extLst>
                      <a:ext uri="{53640926-AAD7-44D8-BBD7-CCE9431645EC}">
                        <a14:shadowObscured xmlns:a14="http://schemas.microsoft.com/office/drawing/2010/main"/>
                      </a:ext>
                    </a:extLst>
                  </pic:spPr>
                </pic:pic>
              </a:graphicData>
            </a:graphic>
          </wp:inline>
        </w:drawing>
      </w:r>
    </w:p>
    <w:p w14:paraId="450D8EA3" w14:textId="77777777" w:rsidR="00D958A8" w:rsidRPr="00D958A8" w:rsidRDefault="00D958A8" w:rsidP="00077E6E">
      <w:pPr>
        <w:rPr>
          <w:rFonts w:ascii="Aparajita" w:hAnsi="Aparajita" w:cs="Aparajita"/>
          <w:b/>
          <w:bCs/>
          <w:sz w:val="16"/>
          <w:szCs w:val="16"/>
        </w:rPr>
      </w:pPr>
    </w:p>
    <w:p w14:paraId="75A60E17" w14:textId="3E42EF21" w:rsidR="0084296D" w:rsidRDefault="00D93057" w:rsidP="00D93057">
      <w:pPr>
        <w:pBdr>
          <w:top w:val="single" w:sz="4" w:space="1" w:color="auto"/>
        </w:pBdr>
        <w:rPr>
          <w:rFonts w:ascii="Aparajita" w:hAnsi="Aparajita" w:cs="Aparajita"/>
          <w:b/>
          <w:bCs/>
        </w:rPr>
      </w:pPr>
      <w:r>
        <w:rPr>
          <w:rFonts w:ascii="Aparajita" w:hAnsi="Aparajita" w:cs="Aparajita"/>
        </w:rPr>
        <w:t>Note: s</w:t>
      </w:r>
      <w:r w:rsidRPr="00D93057">
        <w:rPr>
          <w:rFonts w:ascii="Aparajita" w:hAnsi="Aparajita" w:cs="Aparajita"/>
        </w:rPr>
        <w:t xml:space="preserve">ee </w:t>
      </w:r>
      <w:r w:rsidR="00F35274">
        <w:rPr>
          <w:rFonts w:ascii="Aparajita" w:hAnsi="Aparajita" w:cs="Aparajita"/>
        </w:rPr>
        <w:t>Supplementary Table S1</w:t>
      </w:r>
      <w:r w:rsidR="00F35274" w:rsidRPr="00D93057">
        <w:rPr>
          <w:rFonts w:ascii="Aparajita" w:hAnsi="Aparajita" w:cs="Aparajita"/>
        </w:rPr>
        <w:t xml:space="preserve"> </w:t>
      </w:r>
      <w:r w:rsidRPr="00D93057">
        <w:rPr>
          <w:rFonts w:ascii="Aparajita" w:hAnsi="Aparajita" w:cs="Aparajita"/>
        </w:rPr>
        <w:t>for list of estimates and data sources</w:t>
      </w:r>
    </w:p>
    <w:p w14:paraId="3929A857" w14:textId="2DA38806" w:rsidR="0084296D" w:rsidRDefault="0084296D" w:rsidP="00077E6E">
      <w:pPr>
        <w:rPr>
          <w:rFonts w:ascii="Aparajita" w:hAnsi="Aparajita" w:cs="Aparajita"/>
          <w:b/>
          <w:bCs/>
        </w:rPr>
        <w:sectPr w:rsidR="0084296D" w:rsidSect="00D958A8">
          <w:pgSz w:w="12240" w:h="15840"/>
          <w:pgMar w:top="1440" w:right="1440" w:bottom="1440" w:left="1440" w:header="720" w:footer="720" w:gutter="0"/>
          <w:cols w:space="720"/>
          <w:docGrid w:linePitch="360"/>
        </w:sectPr>
      </w:pPr>
    </w:p>
    <w:p w14:paraId="1A023D1F" w14:textId="41768223" w:rsidR="00077E6E" w:rsidRPr="00F8621F" w:rsidRDefault="00077E6E" w:rsidP="00D93057">
      <w:pPr>
        <w:pBdr>
          <w:bottom w:val="single" w:sz="4" w:space="1" w:color="auto"/>
        </w:pBdr>
        <w:rPr>
          <w:rFonts w:ascii="Aparajita" w:hAnsi="Aparajita" w:cs="Aparajita"/>
        </w:rPr>
      </w:pPr>
      <w:r w:rsidRPr="00F8621F">
        <w:rPr>
          <w:rFonts w:ascii="Aparajita" w:hAnsi="Aparajita" w:cs="Aparajita"/>
        </w:rPr>
        <w:lastRenderedPageBreak/>
        <w:t xml:space="preserve">Fig. 4. Maternal </w:t>
      </w:r>
      <w:r w:rsidR="00E1314A">
        <w:rPr>
          <w:rFonts w:ascii="Aparajita" w:hAnsi="Aparajita" w:cs="Aparajita"/>
        </w:rPr>
        <w:t>u</w:t>
      </w:r>
      <w:r w:rsidRPr="00F8621F">
        <w:rPr>
          <w:rFonts w:ascii="Aparajita" w:hAnsi="Aparajita" w:cs="Aparajita"/>
        </w:rPr>
        <w:t>nder-</w:t>
      </w:r>
      <w:r w:rsidR="00E1314A">
        <w:rPr>
          <w:rFonts w:ascii="Aparajita" w:hAnsi="Aparajita" w:cs="Aparajita"/>
        </w:rPr>
        <w:t>f</w:t>
      </w:r>
      <w:r w:rsidRPr="00F8621F">
        <w:rPr>
          <w:rFonts w:ascii="Aparajita" w:hAnsi="Aparajita" w:cs="Aparajita"/>
        </w:rPr>
        <w:t xml:space="preserve">ive </w:t>
      </w:r>
      <w:r w:rsidR="00E1314A">
        <w:rPr>
          <w:rFonts w:ascii="Aparajita" w:hAnsi="Aparajita" w:cs="Aparajita"/>
        </w:rPr>
        <w:t>m</w:t>
      </w:r>
      <w:r w:rsidRPr="00F8621F">
        <w:rPr>
          <w:rFonts w:ascii="Aparajita" w:hAnsi="Aparajita" w:cs="Aparajita"/>
        </w:rPr>
        <w:t xml:space="preserve">ortality (mIM) </w:t>
      </w:r>
      <w:r w:rsidR="009E774A">
        <w:rPr>
          <w:rFonts w:ascii="Aparajita" w:hAnsi="Aparajita" w:cs="Aparajita"/>
        </w:rPr>
        <w:t>i</w:t>
      </w:r>
      <w:r w:rsidRPr="00F8621F">
        <w:rPr>
          <w:rFonts w:ascii="Aparajita" w:hAnsi="Aparajita" w:cs="Aparajita"/>
        </w:rPr>
        <w:t xml:space="preserve">ndicator for mothers ages 45-49-years-old </w:t>
      </w:r>
    </w:p>
    <w:p w14:paraId="3097C2F3" w14:textId="70F9F273" w:rsidR="006F21A8" w:rsidRPr="00266175" w:rsidRDefault="009C2F1A" w:rsidP="00A60CE6">
      <w:pPr>
        <w:rPr>
          <w:rFonts w:ascii="Aparajita" w:hAnsi="Aparajita" w:cs="Aparajita"/>
        </w:rPr>
      </w:pPr>
      <w:r>
        <w:rPr>
          <w:noProof/>
        </w:rPr>
        <w:drawing>
          <wp:anchor distT="0" distB="0" distL="114300" distR="114300" simplePos="0" relativeHeight="251664384" behindDoc="1" locked="0" layoutInCell="1" allowOverlap="1" wp14:anchorId="616FB9F8" wp14:editId="6E8CE890">
            <wp:simplePos x="0" y="0"/>
            <wp:positionH relativeFrom="column">
              <wp:posOffset>9525</wp:posOffset>
            </wp:positionH>
            <wp:positionV relativeFrom="paragraph">
              <wp:posOffset>6350</wp:posOffset>
            </wp:positionV>
            <wp:extent cx="6416735" cy="3324225"/>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833"/>
                    <a:stretch/>
                  </pic:blipFill>
                  <pic:spPr bwMode="auto">
                    <a:xfrm>
                      <a:off x="0" y="0"/>
                      <a:ext cx="6421661" cy="33267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193AC" w14:textId="77777777" w:rsidR="0084296D" w:rsidRDefault="0084296D" w:rsidP="00E734FF">
      <w:pPr>
        <w:rPr>
          <w:rFonts w:ascii="Aparajita" w:hAnsi="Aparajita" w:cs="Aparajita"/>
          <w:b/>
          <w:bCs/>
        </w:rPr>
      </w:pPr>
    </w:p>
    <w:p w14:paraId="7C0321C6" w14:textId="77777777" w:rsidR="0084296D" w:rsidRDefault="0084296D" w:rsidP="00E734FF">
      <w:pPr>
        <w:rPr>
          <w:rFonts w:ascii="Aparajita" w:hAnsi="Aparajita" w:cs="Aparajita"/>
          <w:b/>
          <w:bCs/>
        </w:rPr>
      </w:pPr>
    </w:p>
    <w:p w14:paraId="186B7773" w14:textId="77777777" w:rsidR="0084296D" w:rsidRDefault="0084296D" w:rsidP="00E734FF">
      <w:pPr>
        <w:rPr>
          <w:rFonts w:ascii="Aparajita" w:hAnsi="Aparajita" w:cs="Aparajita"/>
          <w:b/>
          <w:bCs/>
        </w:rPr>
      </w:pPr>
    </w:p>
    <w:p w14:paraId="369CC3E5" w14:textId="0D3750E3" w:rsidR="0084296D" w:rsidRDefault="0084296D" w:rsidP="00E734FF">
      <w:pPr>
        <w:rPr>
          <w:rFonts w:ascii="Aparajita" w:hAnsi="Aparajita" w:cs="Aparajita"/>
          <w:b/>
          <w:bCs/>
        </w:rPr>
      </w:pPr>
    </w:p>
    <w:p w14:paraId="1182ADEA" w14:textId="723D25F0" w:rsidR="0084296D" w:rsidRDefault="00D958A8" w:rsidP="00E734FF">
      <w:pPr>
        <w:rPr>
          <w:rFonts w:ascii="Aparajita" w:hAnsi="Aparajita" w:cs="Aparajita"/>
          <w:b/>
          <w:bCs/>
        </w:rPr>
      </w:pPr>
      <w:r>
        <w:rPr>
          <w:noProof/>
        </w:rPr>
        <w:drawing>
          <wp:anchor distT="0" distB="0" distL="114300" distR="114300" simplePos="0" relativeHeight="251663360" behindDoc="0" locked="0" layoutInCell="1" allowOverlap="1" wp14:anchorId="5A08A9E5" wp14:editId="20EEDFBD">
            <wp:simplePos x="0" y="0"/>
            <wp:positionH relativeFrom="margin">
              <wp:posOffset>47625</wp:posOffset>
            </wp:positionH>
            <wp:positionV relativeFrom="paragraph">
              <wp:posOffset>157480</wp:posOffset>
            </wp:positionV>
            <wp:extent cx="938150" cy="203807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0" t="59817" r="90996" b="8068"/>
                    <a:stretch/>
                  </pic:blipFill>
                  <pic:spPr bwMode="auto">
                    <a:xfrm>
                      <a:off x="0" y="0"/>
                      <a:ext cx="938150" cy="2038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4DB8B" w14:textId="0351BFF1" w:rsidR="0084296D" w:rsidRDefault="0084296D" w:rsidP="00E734FF">
      <w:pPr>
        <w:rPr>
          <w:rFonts w:ascii="Aparajita" w:hAnsi="Aparajita" w:cs="Aparajita"/>
          <w:b/>
          <w:bCs/>
        </w:rPr>
      </w:pPr>
    </w:p>
    <w:p w14:paraId="739C0EA7" w14:textId="780A6709" w:rsidR="0084296D" w:rsidRDefault="0084296D" w:rsidP="00E734FF">
      <w:pPr>
        <w:rPr>
          <w:rFonts w:ascii="Aparajita" w:hAnsi="Aparajita" w:cs="Aparajita"/>
          <w:b/>
          <w:bCs/>
        </w:rPr>
      </w:pPr>
    </w:p>
    <w:p w14:paraId="06CB9649" w14:textId="7A8E5761" w:rsidR="0084296D" w:rsidRDefault="0084296D" w:rsidP="00E734FF">
      <w:pPr>
        <w:rPr>
          <w:rFonts w:ascii="Aparajita" w:hAnsi="Aparajita" w:cs="Aparajita"/>
          <w:b/>
          <w:bCs/>
        </w:rPr>
      </w:pPr>
    </w:p>
    <w:p w14:paraId="0278267A" w14:textId="77777777" w:rsidR="0084296D" w:rsidRDefault="0084296D" w:rsidP="00E734FF">
      <w:pPr>
        <w:rPr>
          <w:rFonts w:ascii="Aparajita" w:hAnsi="Aparajita" w:cs="Aparajita"/>
          <w:b/>
          <w:bCs/>
        </w:rPr>
      </w:pPr>
    </w:p>
    <w:p w14:paraId="0CD04BC3" w14:textId="03C60E4A" w:rsidR="0084296D" w:rsidRDefault="0084296D" w:rsidP="00E734FF">
      <w:pPr>
        <w:rPr>
          <w:rFonts w:ascii="Aparajita" w:hAnsi="Aparajita" w:cs="Aparajita"/>
          <w:b/>
          <w:bCs/>
        </w:rPr>
      </w:pPr>
    </w:p>
    <w:p w14:paraId="7E9BD037" w14:textId="77777777" w:rsidR="0084296D" w:rsidRDefault="0084296D" w:rsidP="00E734FF">
      <w:pPr>
        <w:rPr>
          <w:rFonts w:ascii="Aparajita" w:hAnsi="Aparajita" w:cs="Aparajita"/>
          <w:b/>
          <w:bCs/>
        </w:rPr>
      </w:pPr>
    </w:p>
    <w:p w14:paraId="388CC257" w14:textId="77777777" w:rsidR="0084296D" w:rsidRDefault="0084296D" w:rsidP="00E734FF">
      <w:pPr>
        <w:rPr>
          <w:rFonts w:ascii="Aparajita" w:hAnsi="Aparajita" w:cs="Aparajita"/>
          <w:b/>
          <w:bCs/>
        </w:rPr>
      </w:pPr>
    </w:p>
    <w:p w14:paraId="37D0FC9C" w14:textId="27455CBA" w:rsidR="00077E6E" w:rsidRPr="00D958A8" w:rsidRDefault="00077E6E" w:rsidP="00E734FF">
      <w:pPr>
        <w:rPr>
          <w:rFonts w:ascii="Aparajita" w:hAnsi="Aparajita" w:cs="Aparajita"/>
          <w:b/>
          <w:bCs/>
          <w:sz w:val="14"/>
          <w:szCs w:val="14"/>
        </w:rPr>
      </w:pPr>
    </w:p>
    <w:p w14:paraId="0C46FF2B" w14:textId="1C4E1FFC" w:rsidR="00DB7502" w:rsidRDefault="00D93057" w:rsidP="00D93057">
      <w:pPr>
        <w:pBdr>
          <w:top w:val="single" w:sz="4" w:space="1" w:color="auto"/>
        </w:pBdr>
        <w:rPr>
          <w:rFonts w:ascii="Aparajita" w:hAnsi="Aparajita" w:cs="Aparajita"/>
          <w:b/>
          <w:bCs/>
        </w:rPr>
      </w:pPr>
      <w:r>
        <w:rPr>
          <w:rFonts w:ascii="Aparajita" w:hAnsi="Aparajita" w:cs="Aparajita"/>
        </w:rPr>
        <w:t xml:space="preserve">Note: </w:t>
      </w:r>
      <w:r w:rsidR="00D958A8">
        <w:rPr>
          <w:rFonts w:ascii="Aparajita" w:hAnsi="Aparajita" w:cs="Aparajita"/>
        </w:rPr>
        <w:t>S</w:t>
      </w:r>
      <w:r w:rsidRPr="00D93057">
        <w:rPr>
          <w:rFonts w:ascii="Aparajita" w:hAnsi="Aparajita" w:cs="Aparajita"/>
        </w:rPr>
        <w:t xml:space="preserve">ee </w:t>
      </w:r>
      <w:r w:rsidR="00D958A8">
        <w:rPr>
          <w:rFonts w:ascii="Aparajita" w:hAnsi="Aparajita" w:cs="Aparajita"/>
        </w:rPr>
        <w:t>s</w:t>
      </w:r>
      <w:r w:rsidR="00F35274">
        <w:rPr>
          <w:rFonts w:ascii="Aparajita" w:hAnsi="Aparajita" w:cs="Aparajita"/>
        </w:rPr>
        <w:t>upplementary Table S1</w:t>
      </w:r>
      <w:r w:rsidR="00F35274" w:rsidRPr="00D93057">
        <w:rPr>
          <w:rFonts w:ascii="Aparajita" w:hAnsi="Aparajita" w:cs="Aparajita"/>
        </w:rPr>
        <w:t xml:space="preserve"> </w:t>
      </w:r>
      <w:r w:rsidRPr="00D93057">
        <w:rPr>
          <w:rFonts w:ascii="Aparajita" w:hAnsi="Aparajita" w:cs="Aparajita"/>
        </w:rPr>
        <w:t>for list of estimates and data sources</w:t>
      </w:r>
    </w:p>
    <w:p w14:paraId="431A26EF" w14:textId="2689B73A" w:rsidR="0084296D" w:rsidRDefault="0084296D" w:rsidP="00E734FF">
      <w:pPr>
        <w:rPr>
          <w:rFonts w:ascii="Aparajita" w:hAnsi="Aparajita" w:cs="Aparajita"/>
          <w:b/>
          <w:bCs/>
        </w:rPr>
        <w:sectPr w:rsidR="0084296D" w:rsidSect="00D958A8">
          <w:pgSz w:w="12240" w:h="15840"/>
          <w:pgMar w:top="1440" w:right="1440" w:bottom="1440" w:left="1440" w:header="720" w:footer="720" w:gutter="0"/>
          <w:cols w:space="720"/>
          <w:docGrid w:linePitch="360"/>
        </w:sectPr>
      </w:pPr>
    </w:p>
    <w:p w14:paraId="0BDF5014" w14:textId="7A6B5B51" w:rsidR="005263CE" w:rsidRPr="00D93057" w:rsidRDefault="00077E6E" w:rsidP="00D93057">
      <w:pPr>
        <w:pBdr>
          <w:bottom w:val="single" w:sz="4" w:space="1" w:color="auto"/>
        </w:pBdr>
        <w:rPr>
          <w:rFonts w:ascii="Aparajita" w:hAnsi="Aparajita" w:cs="Aparajita"/>
        </w:rPr>
      </w:pPr>
      <w:r w:rsidRPr="00D93057">
        <w:rPr>
          <w:rFonts w:ascii="Aparajita" w:hAnsi="Aparajita" w:cs="Aparajita"/>
        </w:rPr>
        <w:lastRenderedPageBreak/>
        <w:t>Fig. 5</w:t>
      </w:r>
      <w:r w:rsidR="005263CE" w:rsidRPr="00D93057">
        <w:rPr>
          <w:rFonts w:ascii="Aparajita" w:hAnsi="Aparajita" w:cs="Aparajita"/>
        </w:rPr>
        <w:t xml:space="preserve">. </w:t>
      </w:r>
      <w:r w:rsidR="00E734FF" w:rsidRPr="00D93057">
        <w:rPr>
          <w:rFonts w:ascii="Aparajita" w:hAnsi="Aparajita" w:cs="Aparajita"/>
        </w:rPr>
        <w:t xml:space="preserve">Maternal </w:t>
      </w:r>
      <w:r w:rsidR="00E1314A">
        <w:rPr>
          <w:rFonts w:ascii="Aparajita" w:hAnsi="Aparajita" w:cs="Aparajita"/>
        </w:rPr>
        <w:t>o</w:t>
      </w:r>
      <w:r w:rsidR="00E734FF" w:rsidRPr="00D93057">
        <w:rPr>
          <w:rFonts w:ascii="Aparajita" w:hAnsi="Aparajita" w:cs="Aparajita"/>
        </w:rPr>
        <w:t xml:space="preserve">ffspring </w:t>
      </w:r>
      <w:r w:rsidR="00E1314A">
        <w:rPr>
          <w:rFonts w:ascii="Aparajita" w:hAnsi="Aparajita" w:cs="Aparajita"/>
        </w:rPr>
        <w:t>m</w:t>
      </w:r>
      <w:r w:rsidR="00E734FF" w:rsidRPr="00D93057">
        <w:rPr>
          <w:rFonts w:ascii="Aparajita" w:hAnsi="Aparajita" w:cs="Aparajita"/>
        </w:rPr>
        <w:t xml:space="preserve">ortality (mOM) </w:t>
      </w:r>
      <w:r w:rsidR="009E774A">
        <w:rPr>
          <w:rFonts w:ascii="Aparajita" w:hAnsi="Aparajita" w:cs="Aparajita"/>
        </w:rPr>
        <w:t>i</w:t>
      </w:r>
      <w:r w:rsidR="00E734FF" w:rsidRPr="00D93057">
        <w:rPr>
          <w:rFonts w:ascii="Aparajita" w:hAnsi="Aparajita" w:cs="Aparajita"/>
        </w:rPr>
        <w:t xml:space="preserve">ndicator for mothers ages 45-49-years-old </w:t>
      </w:r>
    </w:p>
    <w:p w14:paraId="4CF8A86D" w14:textId="4352C801" w:rsidR="006F21A8" w:rsidRPr="00266175" w:rsidRDefault="009C2F1A" w:rsidP="00A60CE6">
      <w:pPr>
        <w:rPr>
          <w:rFonts w:ascii="Aparajita" w:hAnsi="Aparajita" w:cs="Aparajita"/>
        </w:rPr>
      </w:pPr>
      <w:r>
        <w:rPr>
          <w:noProof/>
        </w:rPr>
        <w:drawing>
          <wp:anchor distT="0" distB="0" distL="114300" distR="114300" simplePos="0" relativeHeight="251666432" behindDoc="1" locked="0" layoutInCell="1" allowOverlap="1" wp14:anchorId="732C7216" wp14:editId="0865BF4E">
            <wp:simplePos x="0" y="0"/>
            <wp:positionH relativeFrom="column">
              <wp:posOffset>9525</wp:posOffset>
            </wp:positionH>
            <wp:positionV relativeFrom="paragraph">
              <wp:posOffset>6350</wp:posOffset>
            </wp:positionV>
            <wp:extent cx="6212758" cy="3209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091"/>
                    <a:stretch/>
                  </pic:blipFill>
                  <pic:spPr bwMode="auto">
                    <a:xfrm>
                      <a:off x="0" y="0"/>
                      <a:ext cx="6215821" cy="32115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76"/>
    <w:p w14:paraId="4E4DEC8A" w14:textId="77777777" w:rsidR="00D93057" w:rsidRDefault="00D93057" w:rsidP="00A60CE6">
      <w:pPr>
        <w:rPr>
          <w:rFonts w:ascii="Aparajita" w:hAnsi="Aparajita" w:cs="Aparajita"/>
        </w:rPr>
      </w:pPr>
    </w:p>
    <w:p w14:paraId="09DC9637" w14:textId="77777777" w:rsidR="00D93057" w:rsidRDefault="00D93057" w:rsidP="00A60CE6">
      <w:pPr>
        <w:rPr>
          <w:rFonts w:ascii="Aparajita" w:hAnsi="Aparajita" w:cs="Aparajita"/>
        </w:rPr>
      </w:pPr>
    </w:p>
    <w:p w14:paraId="1058AE37" w14:textId="2A872CC1" w:rsidR="00D93057" w:rsidRDefault="00D93057" w:rsidP="00A60CE6">
      <w:pPr>
        <w:rPr>
          <w:rFonts w:ascii="Aparajita" w:hAnsi="Aparajita" w:cs="Aparajita"/>
        </w:rPr>
      </w:pPr>
    </w:p>
    <w:p w14:paraId="2CBC0F02" w14:textId="372E50F6" w:rsidR="00D93057" w:rsidRDefault="00D93057" w:rsidP="00A60CE6">
      <w:pPr>
        <w:rPr>
          <w:rFonts w:ascii="Aparajita" w:hAnsi="Aparajita" w:cs="Aparajita"/>
        </w:rPr>
      </w:pPr>
    </w:p>
    <w:p w14:paraId="0568997B" w14:textId="1AEC74C6" w:rsidR="00D93057" w:rsidRDefault="00D958A8" w:rsidP="00A60CE6">
      <w:pPr>
        <w:rPr>
          <w:rFonts w:ascii="Aparajita" w:hAnsi="Aparajita" w:cs="Aparajita"/>
        </w:rPr>
      </w:pPr>
      <w:r>
        <w:rPr>
          <w:noProof/>
        </w:rPr>
        <w:drawing>
          <wp:anchor distT="0" distB="0" distL="114300" distR="114300" simplePos="0" relativeHeight="251665408" behindDoc="0" locked="0" layoutInCell="1" allowOverlap="1" wp14:anchorId="75C2D81C" wp14:editId="4390A10D">
            <wp:simplePos x="0" y="0"/>
            <wp:positionH relativeFrom="margin">
              <wp:align>left</wp:align>
            </wp:positionH>
            <wp:positionV relativeFrom="paragraph">
              <wp:posOffset>125095</wp:posOffset>
            </wp:positionV>
            <wp:extent cx="962025" cy="1904601"/>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64" t="60109" r="91470" b="10619"/>
                    <a:stretch/>
                  </pic:blipFill>
                  <pic:spPr bwMode="auto">
                    <a:xfrm>
                      <a:off x="0" y="0"/>
                      <a:ext cx="962025" cy="19046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48B6F" w14:textId="72B81437" w:rsidR="00D93057" w:rsidRDefault="00D93057" w:rsidP="00A60CE6">
      <w:pPr>
        <w:rPr>
          <w:rFonts w:ascii="Aparajita" w:hAnsi="Aparajita" w:cs="Aparajita"/>
        </w:rPr>
      </w:pPr>
    </w:p>
    <w:p w14:paraId="50992ED9" w14:textId="62642B89" w:rsidR="00D93057" w:rsidRDefault="00D93057" w:rsidP="00A60CE6">
      <w:pPr>
        <w:rPr>
          <w:rFonts w:ascii="Aparajita" w:hAnsi="Aparajita" w:cs="Aparajita"/>
        </w:rPr>
      </w:pPr>
    </w:p>
    <w:p w14:paraId="67C55CAC" w14:textId="7BE0EC3F" w:rsidR="00D93057" w:rsidRDefault="00D93057" w:rsidP="00A60CE6">
      <w:pPr>
        <w:rPr>
          <w:rFonts w:ascii="Aparajita" w:hAnsi="Aparajita" w:cs="Aparajita"/>
        </w:rPr>
      </w:pPr>
    </w:p>
    <w:p w14:paraId="0929C227" w14:textId="3F66AF3D" w:rsidR="00D93057" w:rsidRDefault="00D93057" w:rsidP="00A60CE6">
      <w:pPr>
        <w:rPr>
          <w:rFonts w:ascii="Aparajita" w:hAnsi="Aparajita" w:cs="Aparajita"/>
        </w:rPr>
      </w:pPr>
    </w:p>
    <w:p w14:paraId="75875C9C" w14:textId="2A8D45A5" w:rsidR="00D93057" w:rsidRDefault="00D93057" w:rsidP="00A60CE6">
      <w:pPr>
        <w:rPr>
          <w:rFonts w:ascii="Aparajita" w:hAnsi="Aparajita" w:cs="Aparajita"/>
        </w:rPr>
      </w:pPr>
    </w:p>
    <w:p w14:paraId="37C73FE6" w14:textId="1E5D573E" w:rsidR="00D93057" w:rsidRDefault="00D93057" w:rsidP="00A60CE6">
      <w:pPr>
        <w:rPr>
          <w:rFonts w:ascii="Aparajita" w:hAnsi="Aparajita" w:cs="Aparajita"/>
        </w:rPr>
      </w:pPr>
    </w:p>
    <w:p w14:paraId="5333E6E3" w14:textId="77777777" w:rsidR="00D93057" w:rsidRDefault="00D93057" w:rsidP="00A60CE6">
      <w:pPr>
        <w:rPr>
          <w:rFonts w:ascii="Aparajita" w:hAnsi="Aparajita" w:cs="Aparajita"/>
        </w:rPr>
      </w:pPr>
    </w:p>
    <w:p w14:paraId="5DB2F591" w14:textId="04DEAB64" w:rsidR="006F21A8" w:rsidRPr="00266175" w:rsidRDefault="00D93057" w:rsidP="00D93057">
      <w:pPr>
        <w:pBdr>
          <w:top w:val="single" w:sz="4" w:space="1" w:color="auto"/>
        </w:pBdr>
        <w:rPr>
          <w:rFonts w:ascii="Aparajita" w:hAnsi="Aparajita" w:cs="Aparajita"/>
        </w:rPr>
      </w:pPr>
      <w:r>
        <w:rPr>
          <w:rFonts w:ascii="Aparajita" w:hAnsi="Aparajita" w:cs="Aparajita"/>
        </w:rPr>
        <w:t xml:space="preserve">Note: </w:t>
      </w:r>
      <w:r w:rsidR="00D958A8">
        <w:rPr>
          <w:rFonts w:ascii="Aparajita" w:hAnsi="Aparajita" w:cs="Aparajita"/>
        </w:rPr>
        <w:t>S</w:t>
      </w:r>
      <w:r w:rsidRPr="00D93057">
        <w:rPr>
          <w:rFonts w:ascii="Aparajita" w:hAnsi="Aparajita" w:cs="Aparajita"/>
        </w:rPr>
        <w:t xml:space="preserve">ee </w:t>
      </w:r>
      <w:r w:rsidR="00D958A8">
        <w:rPr>
          <w:rFonts w:ascii="Aparajita" w:hAnsi="Aparajita" w:cs="Aparajita"/>
        </w:rPr>
        <w:t>s</w:t>
      </w:r>
      <w:r w:rsidR="00F35274">
        <w:rPr>
          <w:rFonts w:ascii="Aparajita" w:hAnsi="Aparajita" w:cs="Aparajita"/>
        </w:rPr>
        <w:t>upplementary Table S1</w:t>
      </w:r>
      <w:r w:rsidR="00F35274" w:rsidRPr="00D93057">
        <w:rPr>
          <w:rFonts w:ascii="Aparajita" w:hAnsi="Aparajita" w:cs="Aparajita"/>
        </w:rPr>
        <w:t xml:space="preserve"> </w:t>
      </w:r>
      <w:r w:rsidRPr="00D93057">
        <w:rPr>
          <w:rFonts w:ascii="Aparajita" w:hAnsi="Aparajita" w:cs="Aparajita"/>
        </w:rPr>
        <w:t>for list of estimates and data sources</w:t>
      </w:r>
    </w:p>
    <w:sectPr w:rsidR="006F21A8" w:rsidRPr="00266175" w:rsidSect="00D958A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Emily Smith-Greenaway" w:date="2020-09-26T17:35:00Z" w:initials="ES">
    <w:p w14:paraId="5ABCE4F9" w14:textId="384A2436" w:rsidR="006A6E54" w:rsidRDefault="006A6E54">
      <w:pPr>
        <w:pStyle w:val="CommentText"/>
      </w:pPr>
      <w:r>
        <w:rPr>
          <w:rStyle w:val="CommentReference"/>
        </w:rPr>
        <w:annotationRef/>
      </w:r>
      <w:r>
        <w:rPr>
          <w:noProof/>
        </w:rPr>
        <w:drawing>
          <wp:inline distT="0" distB="0" distL="0" distR="0" wp14:anchorId="46D97BAC" wp14:editId="072CFDF1">
            <wp:extent cx="2510816" cy="984793"/>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200" cy="1015929"/>
                    </a:xfrm>
                    <a:prstGeom prst="rect">
                      <a:avLst/>
                    </a:prstGeom>
                    <a:noFill/>
                    <a:ln>
                      <a:noFill/>
                    </a:ln>
                  </pic:spPr>
                </pic:pic>
              </a:graphicData>
            </a:graphic>
          </wp:inline>
        </w:drawing>
      </w:r>
    </w:p>
  </w:comment>
  <w:comment w:id="3" w:author="MPIDR_D\alburezgutierrez" w:date="2020-09-26T17:59:00Z" w:initials="M">
    <w:p w14:paraId="7B8D687A" w14:textId="75144BAD" w:rsidR="00657AF9" w:rsidRDefault="00657AF9">
      <w:pPr>
        <w:pStyle w:val="CommentText"/>
      </w:pPr>
      <w:r>
        <w:rPr>
          <w:rStyle w:val="CommentReference"/>
        </w:rPr>
        <w:annotationRef/>
      </w:r>
      <w:r>
        <w:t>We speak about mothers elsewhere. In understand why we would want to have ‘parents’ here though, but just pointing our for the sake of consistency</w:t>
      </w:r>
    </w:p>
  </w:comment>
  <w:comment w:id="7" w:author="MPIDR_D\alburezgutierrez" w:date="2020-09-26T17:35:00Z" w:initials="M">
    <w:p w14:paraId="6BB26223" w14:textId="0FE6668C" w:rsidR="006A391E" w:rsidRDefault="006A391E">
      <w:pPr>
        <w:pStyle w:val="CommentText"/>
      </w:pPr>
      <w:r>
        <w:rPr>
          <w:rStyle w:val="CommentReference"/>
        </w:rPr>
        <w:annotationRef/>
      </w:r>
      <w:r>
        <w:t>Is this not the same thing you already showed in your PNAS?</w:t>
      </w:r>
    </w:p>
  </w:comment>
  <w:comment w:id="13" w:author="Jenny Trinitapoli" w:date="2020-09-26T17:35:00Z" w:initials="JT">
    <w:p w14:paraId="4EB626A9" w14:textId="04859AA7" w:rsidR="006A6E54" w:rsidRDefault="006A6E54">
      <w:pPr>
        <w:pStyle w:val="CommentText"/>
      </w:pPr>
      <w:r>
        <w:rPr>
          <w:rStyle w:val="CommentReference"/>
        </w:rPr>
        <w:annotationRef/>
      </w:r>
      <w:r>
        <w:t xml:space="preserve">Unknown repeats in the sentence I flagged below. For this reason, I like the construction I suggested in the last edit I sent, where the emphasis is on the links and how closely they’re defined. Not on what’s known vs. unknown. </w:t>
      </w:r>
    </w:p>
    <w:p w14:paraId="148AB48A" w14:textId="283CCAA1" w:rsidR="006A6E54" w:rsidRDefault="006A6E54">
      <w:pPr>
        <w:pStyle w:val="CommentText"/>
      </w:pPr>
    </w:p>
    <w:p w14:paraId="3F365AAE" w14:textId="11CC9972" w:rsidR="006A6E54" w:rsidRDefault="006A6E54">
      <w:pPr>
        <w:pStyle w:val="CommentText"/>
      </w:pPr>
      <w:r>
        <w:t>I’m also obsessed right now with how we (all of us!) over-use the word how. Often we actually mean THAT. Or something else altogether. So the “Yet how improvements” is bugging  me. I also think we’re not helping ourselves with all the “select countries” because it’s so non-specific. I think we’re on solid ground with clear claim about SSA, the region. The citation will support us!! I also think the link between fertility and mortality is important here to motivate</w:t>
      </w:r>
      <w:r>
        <w:rPr>
          <w:noProof/>
        </w:rPr>
        <w:t xml:space="preserve"> the gloarisons. Because if it's just about mortality, then there isn't really a puzzle that needs solving. </w:t>
      </w:r>
    </w:p>
    <w:p w14:paraId="41EAF308" w14:textId="77777777" w:rsidR="006A6E54" w:rsidRDefault="006A6E54">
      <w:pPr>
        <w:pStyle w:val="CommentText"/>
      </w:pPr>
    </w:p>
    <w:p w14:paraId="518BE8B6" w14:textId="77777777" w:rsidR="006A6E54" w:rsidRDefault="006A6E54">
      <w:pPr>
        <w:pStyle w:val="CommentText"/>
        <w:rPr>
          <w:rFonts w:ascii="Aparajita" w:hAnsi="Aparajita" w:cs="Aparajita"/>
        </w:rPr>
      </w:pPr>
      <w:r>
        <w:rPr>
          <w:rFonts w:ascii="Aparajita" w:hAnsi="Aparajita" w:cs="Aparajita"/>
        </w:rPr>
        <w:t xml:space="preserve">Suggesting as an opening paragraph: </w:t>
      </w:r>
    </w:p>
    <w:p w14:paraId="58855C65" w14:textId="77777777" w:rsidR="006A6E54" w:rsidRDefault="006A6E54">
      <w:pPr>
        <w:pStyle w:val="CommentText"/>
        <w:rPr>
          <w:rFonts w:ascii="Aparajita" w:hAnsi="Aparajita" w:cs="Aparajita"/>
        </w:rPr>
      </w:pPr>
    </w:p>
    <w:p w14:paraId="089DFC04" w14:textId="23E870E8" w:rsidR="006A6E54" w:rsidRDefault="006A6E54">
      <w:pPr>
        <w:pStyle w:val="CommentText"/>
      </w:pPr>
      <w:r>
        <w:rPr>
          <w:rFonts w:ascii="Aparajita" w:hAnsi="Aparajita" w:cs="Aparajita"/>
        </w:rPr>
        <w:t>Infant and c</w:t>
      </w:r>
      <w:r w:rsidRPr="00266175">
        <w:rPr>
          <w:rFonts w:ascii="Aparajita" w:hAnsi="Aparajita" w:cs="Aparajita"/>
        </w:rPr>
        <w:t>hild mortality rates have</w:t>
      </w:r>
      <w:r>
        <w:rPr>
          <w:rFonts w:ascii="Aparajita" w:hAnsi="Aparajita" w:cs="Aparajita"/>
        </w:rPr>
        <w:t xml:space="preserve"> </w:t>
      </w:r>
      <w:r w:rsidRPr="00266175">
        <w:rPr>
          <w:rFonts w:ascii="Aparajita" w:hAnsi="Aparajita" w:cs="Aparajita"/>
        </w:rPr>
        <w:t>declin</w:t>
      </w:r>
      <w:r>
        <w:rPr>
          <w:rFonts w:ascii="Aparajita" w:hAnsi="Aparajita" w:cs="Aparajita"/>
        </w:rPr>
        <w:t>ed</w:t>
      </w:r>
      <w:r w:rsidRPr="00266175">
        <w:rPr>
          <w:rFonts w:ascii="Aparajita" w:hAnsi="Aparajita" w:cs="Aparajita"/>
        </w:rPr>
        <w:t xml:space="preserve"> </w:t>
      </w:r>
      <w:r>
        <w:rPr>
          <w:rFonts w:ascii="Aparajita" w:hAnsi="Aparajita" w:cs="Aparajita"/>
        </w:rPr>
        <w:t>steadily</w:t>
      </w:r>
      <w:r w:rsidRPr="00266175">
        <w:rPr>
          <w:rFonts w:ascii="Aparajita" w:hAnsi="Aparajita" w:cs="Aparajita"/>
        </w:rPr>
        <w:t xml:space="preserve"> over the </w:t>
      </w:r>
      <w:r>
        <w:rPr>
          <w:rFonts w:ascii="Aparajita" w:hAnsi="Aparajita" w:cs="Aparajita"/>
        </w:rPr>
        <w:t>l</w:t>
      </w:r>
      <w:r w:rsidRPr="00266175">
        <w:rPr>
          <w:rFonts w:ascii="Aparajita" w:hAnsi="Aparajita" w:cs="Aparajita"/>
        </w:rPr>
        <w:t xml:space="preserve">ast </w:t>
      </w:r>
      <w:r>
        <w:rPr>
          <w:rFonts w:ascii="Aparajita" w:hAnsi="Aparajita" w:cs="Aparajita"/>
        </w:rPr>
        <w:t>fifty years</w:t>
      </w:r>
      <w:r>
        <w:rPr>
          <w:rFonts w:ascii="Aparajita" w:hAnsi="Aparajita" w:cs="Aparajita"/>
        </w:rPr>
        <w:fldChar w:fldCharType="begin"/>
      </w:r>
      <w:r>
        <w:rPr>
          <w:rFonts w:ascii="Aparajita" w:hAnsi="Aparajita" w:cs="Aparajita"/>
        </w:rPr>
        <w:instrText xml:space="preserve"> ADDIN ZOTERO_ITEM CSL_CITATION {"citationID":"Tcl2ybrN","properties":{"formattedCitation":"\\super 1\\nosupersub{}","plainCitation":"1","noteIndex":0},"citationItems":[{"id":269,"uris":["http://zotero.org/users/local/6aiRCPll/items/JL56NE4A"],"uri":["http://zotero.org/users/local/6aiRCPll/items/JL56NE4A"],"itemData":{"id":269,"type":"article-journal","container-title":"The Lancet","issue":"9947","note":"ISBN: 0140-6736\npublisher: Elsevier","page":"957-979","title":"Global, regional, and national levels of neonatal, infant, and under-5 mortality during 1990–2013: a systematic analysis for the Global Burden of Disease Study 2013","volume":"384","author":[{"family":"Wang","given":"Haidong"},{"family":"Liddell","given":"Chelsea A."},{"family":"Coates","given":"Matthew M."},{"family":"Mooney","given":"Meghan D."},{"family":"Levitz","given":"Carly E."},{"family":"Schumacher","given":"Austin E."},{"family":"Apfel","given":"Henry"},{"family":"Iannarone","given":"Marissa"},{"family":"Phillips","given":"Bryan"},{"family":"Lofgren","given":"Katherine T."}],"issued":{"date-parts":[["2014"]]}}}],"schema":"https://github.com/citation-style-language/schema/raw/master/csl-citation.json"} </w:instrText>
      </w:r>
      <w:r>
        <w:rPr>
          <w:rFonts w:ascii="Aparajita" w:hAnsi="Aparajita" w:cs="Aparajita"/>
        </w:rPr>
        <w:fldChar w:fldCharType="separate"/>
      </w:r>
      <w:r w:rsidRPr="00C74104">
        <w:rPr>
          <w:rFonts w:ascii="Aparajita" w:hAnsi="Aparajita" w:cs="Aparajita"/>
          <w:vertAlign w:val="superscript"/>
        </w:rPr>
        <w:t>1</w:t>
      </w:r>
      <w:r>
        <w:rPr>
          <w:rFonts w:ascii="Aparajita" w:hAnsi="Aparajita" w:cs="Aparajita"/>
        </w:rPr>
        <w:fldChar w:fldCharType="end"/>
      </w:r>
      <w:r>
        <w:rPr>
          <w:rFonts w:ascii="Aparajita" w:hAnsi="Aparajita" w:cs="Aparajita"/>
        </w:rPr>
        <w:t>. Without reservation, these trends represent good news for children and for their parents, but the link between child mortality and parents experiences remains loosely defined. Population-based estimates of parents’ experiences of child mortality have only been generated for one world region. In sub-Saharan Africa, the combination of high fertility and high mortality creates a reality in which</w:t>
      </w:r>
      <w:r w:rsidRPr="00C63105">
        <w:rPr>
          <w:rFonts w:ascii="Aparajita" w:hAnsi="Aparajita" w:cs="Aparajita"/>
        </w:rPr>
        <w:t xml:space="preserve"> </w:t>
      </w:r>
      <w:r>
        <w:rPr>
          <w:rFonts w:ascii="Aparajita" w:hAnsi="Aparajita" w:cs="Aparajita"/>
        </w:rPr>
        <w:t>upwards of one-third of younger mothers (ages 20-44) and one-half of mothers age 45-49 years old have had at least one child die. Whether such levels of maternal bereavement characterize other low- and middle-income countries – and how these compare to high-income settings – remains unknown.</w:t>
      </w:r>
      <w:r w:rsidR="00F06567">
        <w:rPr>
          <w:rFonts w:ascii="Aparajita" w:hAnsi="Aparajita" w:cs="Aparajita"/>
          <w:noProof/>
        </w:rPr>
        <w:t xml:space="preserve"> [I'm not sure abotu this last part. I think we KNOW that the rates won't be as high anywhere as they are in SSA -- maybe Afphanistan orYemen, but I don't think it's a puzzle or truly unknown. It's just not systematized or often discussed.] Levels of </w:t>
      </w:r>
      <w:r w:rsidR="00B773C6">
        <w:rPr>
          <w:rFonts w:ascii="Aparajita" w:hAnsi="Aparajita" w:cs="Aparajita"/>
        </w:rPr>
        <w:t xml:space="preserve">maternal bereavement </w:t>
      </w:r>
      <w:r w:rsidR="00F06567">
        <w:rPr>
          <w:rFonts w:ascii="Aparajita" w:hAnsi="Aparajita" w:cs="Aparajita"/>
          <w:noProof/>
        </w:rPr>
        <w:t xml:space="preserve">have never before been systematized and explored for ther </w:t>
      </w:r>
      <w:r w:rsidR="00B773C6">
        <w:rPr>
          <w:rFonts w:ascii="Aparajita" w:hAnsi="Aparajita" w:cs="Aparajita"/>
        </w:rPr>
        <w:t>other low- and middle-income countries</w:t>
      </w:r>
      <w:r w:rsidR="00F06567">
        <w:rPr>
          <w:rFonts w:ascii="Aparajita" w:hAnsi="Aparajita" w:cs="Aparajita"/>
          <w:noProof/>
        </w:rPr>
        <w:t>.</w:t>
      </w:r>
      <w:r w:rsidR="00B773C6">
        <w:rPr>
          <w:rFonts w:ascii="Aparajita" w:hAnsi="Aparajita" w:cs="Aparajita"/>
        </w:rPr>
        <w:t>.</w:t>
      </w:r>
    </w:p>
  </w:comment>
  <w:comment w:id="20" w:author="Jenny Trinitapoli" w:date="2020-09-26T17:35:00Z" w:initials="JT">
    <w:p w14:paraId="21F7668C" w14:textId="77777777" w:rsidR="006A6E54" w:rsidRDefault="006A6E54">
      <w:pPr>
        <w:pStyle w:val="CommentText"/>
      </w:pPr>
      <w:r>
        <w:rPr>
          <w:rStyle w:val="CommentReference"/>
        </w:rPr>
        <w:annotationRef/>
      </w:r>
      <w:r>
        <w:t xml:space="preserve">In this sentence, I worry that the emphasis ends up being on the number of countries ( a detail) rather than on the big-picture contribution. </w:t>
      </w:r>
    </w:p>
    <w:p w14:paraId="640FC5E2" w14:textId="77777777" w:rsidR="006A6E54" w:rsidRDefault="006A6E54">
      <w:pPr>
        <w:pStyle w:val="CommentText"/>
      </w:pPr>
    </w:p>
    <w:p w14:paraId="0524619F" w14:textId="77777777" w:rsidR="006A6E54" w:rsidRDefault="006A6E54">
      <w:pPr>
        <w:pStyle w:val="CommentText"/>
      </w:pPr>
      <w:r>
        <w:t xml:space="preserve">I liked the sentence that frames this as an issue of data poverty, and I think IJE readers would like that too. Tried to shorten it and combine what I’d written in the July version with what you have here. I think we also want to sell the fact that people can DO this with some basic tools. </w:t>
      </w:r>
    </w:p>
    <w:p w14:paraId="6CA8B3FA" w14:textId="2B0BF78B" w:rsidR="006A6E54" w:rsidRDefault="006A6E54">
      <w:pPr>
        <w:pStyle w:val="CommentText"/>
      </w:pPr>
      <w:r>
        <w:t xml:space="preserve">Suggesting: </w:t>
      </w:r>
    </w:p>
    <w:p w14:paraId="2D854760" w14:textId="77777777" w:rsidR="006A6E54" w:rsidRDefault="006A6E54">
      <w:pPr>
        <w:pStyle w:val="CommentText"/>
        <w:rPr>
          <w:rFonts w:ascii="Aparajita" w:hAnsi="Aparajita" w:cs="Aparajita"/>
        </w:rPr>
      </w:pPr>
      <w:r>
        <w:rPr>
          <w:rFonts w:ascii="Aparajita" w:hAnsi="Aparajita" w:cs="Aparajita"/>
        </w:rPr>
        <w:t>To address the reality of data poverty as yet another layer of global health inequality, we elaborate an indirect estimation strategy that requires just two crude tools: a lifetable and age-specific fertility schedule.</w:t>
      </w:r>
    </w:p>
    <w:p w14:paraId="1AA5ED6C" w14:textId="77777777" w:rsidR="006A6549" w:rsidRDefault="006A6549">
      <w:pPr>
        <w:pStyle w:val="CommentText"/>
      </w:pPr>
    </w:p>
    <w:p w14:paraId="361E21A4" w14:textId="30317360" w:rsidR="006A6549" w:rsidRDefault="006A6549">
      <w:pPr>
        <w:pStyle w:val="CommentText"/>
      </w:pPr>
      <w:r>
        <w:t xml:space="preserve">Altenrately, we could cut this sentence completely to save words and just end on “two groups of mothers” notes. That does give the basic scope and we can get into the details of direct and indirect in the methods section, where readers want technical details. </w:t>
      </w:r>
    </w:p>
  </w:comment>
  <w:comment w:id="42" w:author="Emily Smith-Greenaway" w:date="2020-09-26T17:35:00Z" w:initials="ES">
    <w:p w14:paraId="22C18DBD" w14:textId="005C86EC" w:rsidR="00506DFC" w:rsidRDefault="00506DFC">
      <w:pPr>
        <w:pStyle w:val="CommentText"/>
      </w:pPr>
      <w:r>
        <w:rPr>
          <w:rStyle w:val="CommentReference"/>
        </w:rPr>
        <w:annotationRef/>
      </w:r>
      <w:r w:rsidR="00273040">
        <w:rPr>
          <w:rFonts w:ascii="Aparajita" w:hAnsi="Aparajita" w:cs="Aparajita"/>
        </w:rPr>
        <w:t xml:space="preserve">From JT: </w:t>
      </w:r>
      <w:r>
        <w:rPr>
          <w:rFonts w:ascii="Aparajita" w:hAnsi="Aparajita" w:cs="Aparajita"/>
        </w:rPr>
        <w:t>These country-level indicators of maternal bereavement contribute to two distinct puzzles. First, this exercise clarifies the relationship between a country’s annualized infant and under-five mortality rates, which are contemporaneous, and parents’ experiences of child death, which are cumulative.</w:t>
      </w:r>
    </w:p>
  </w:comment>
  <w:comment w:id="48" w:author="MPIDR_D\alburezgutierrez" w:date="2020-09-26T17:35:00Z" w:initials="M">
    <w:p w14:paraId="4775D306" w14:textId="5275C282" w:rsidR="00F8644E" w:rsidRDefault="00F8644E">
      <w:pPr>
        <w:pStyle w:val="CommentText"/>
      </w:pPr>
      <w:r>
        <w:rPr>
          <w:rStyle w:val="CommentReference"/>
        </w:rPr>
        <w:annotationRef/>
      </w:r>
      <w:r>
        <w:t>results from?</w:t>
      </w:r>
    </w:p>
  </w:comment>
  <w:comment w:id="49" w:author="MPIDR_D\alburezgutierrez" w:date="2020-09-26T17:35:00Z" w:initials="M">
    <w:p w14:paraId="568153CB" w14:textId="1AFA029D" w:rsidR="00F30A59" w:rsidRDefault="00F30A59">
      <w:pPr>
        <w:pStyle w:val="CommentText"/>
      </w:pPr>
      <w:r>
        <w:rPr>
          <w:rStyle w:val="CommentReference"/>
        </w:rPr>
        <w:annotationRef/>
      </w:r>
      <w:r>
        <w:rPr>
          <w:rStyle w:val="CommentReference"/>
        </w:rPr>
        <w:t>“a combination of present and past fertility conditions”?</w:t>
      </w:r>
      <w:r>
        <w:t xml:space="preserve"> </w:t>
      </w:r>
    </w:p>
  </w:comment>
  <w:comment w:id="50" w:author="MPIDR_D\alburezgutierrez" w:date="2020-09-26T17:35:00Z" w:initials="M">
    <w:p w14:paraId="2BAB8C9C" w14:textId="3EA4E0E4" w:rsidR="00F8644E" w:rsidRDefault="00F8644E">
      <w:pPr>
        <w:pStyle w:val="CommentText"/>
      </w:pPr>
      <w:r>
        <w:rPr>
          <w:rStyle w:val="CommentReference"/>
        </w:rPr>
        <w:annotationRef/>
      </w:r>
      <w:r>
        <w:t>what are ‘time-lags’ here? the lag between fall in mortality and fall in fertility? This would be useful to clarify</w:t>
      </w:r>
    </w:p>
  </w:comment>
  <w:comment w:id="51" w:author="MPIDR_D\alburezgutierrez" w:date="2020-09-26T17:35:00Z" w:initials="M">
    <w:p w14:paraId="5133F3F0" w14:textId="718BF29A" w:rsidR="00D6528A" w:rsidRDefault="00D6528A">
      <w:pPr>
        <w:pStyle w:val="CommentText"/>
      </w:pPr>
      <w:r>
        <w:rPr>
          <w:rStyle w:val="CommentReference"/>
        </w:rPr>
        <w:annotationRef/>
      </w:r>
      <w:r>
        <w:t>This sentence feels repetitive as the first part (‘</w:t>
      </w:r>
      <w:r w:rsidRPr="00D6528A">
        <w:t>the number of children she bears</w:t>
      </w:r>
      <w:r>
        <w:t>’) has already been explained in the previous sentence.</w:t>
      </w:r>
    </w:p>
  </w:comment>
  <w:comment w:id="52" w:author="MPIDR_D\alburezgutierrez" w:date="2020-09-26T17:35:00Z" w:initials="M">
    <w:p w14:paraId="01ECDB41" w14:textId="3D50AC4B" w:rsidR="008B0052" w:rsidRDefault="008B0052">
      <w:pPr>
        <w:pStyle w:val="CommentText"/>
      </w:pPr>
      <w:r>
        <w:rPr>
          <w:rStyle w:val="CommentReference"/>
        </w:rPr>
        <w:annotationRef/>
      </w:r>
      <w:r>
        <w:t xml:space="preserve">compared to the current period </w:t>
      </w:r>
      <w:r w:rsidR="003D69EB">
        <w:t xml:space="preserve">estimates </w:t>
      </w:r>
      <w:r>
        <w:t xml:space="preserve"> of child mortality?</w:t>
      </w:r>
    </w:p>
  </w:comment>
  <w:comment w:id="53" w:author="Jenny Trinitapoli" w:date="2020-09-26T17:35:00Z" w:initials="JT">
    <w:p w14:paraId="4E241EDF" w14:textId="53C86F8C" w:rsidR="006A6E54" w:rsidRDefault="006A6E54">
      <w:pPr>
        <w:pStyle w:val="CommentText"/>
      </w:pPr>
      <w:r>
        <w:rPr>
          <w:rStyle w:val="CommentReference"/>
        </w:rPr>
        <w:annotationRef/>
      </w:r>
      <w:r>
        <w:t>Four now that we have the GGS numbers?</w:t>
      </w:r>
    </w:p>
  </w:comment>
  <w:comment w:id="54" w:author="Emily Smith-Greenaway" w:date="2020-09-26T17:35:00Z" w:initials="ES">
    <w:p w14:paraId="2EFCE8C6" w14:textId="6A900340" w:rsidR="00C15F6D" w:rsidRDefault="00C15F6D">
      <w:pPr>
        <w:pStyle w:val="CommentText"/>
      </w:pPr>
      <w:r>
        <w:rPr>
          <w:rStyle w:val="CommentReference"/>
        </w:rPr>
        <w:annotationRef/>
      </w:r>
      <w:r>
        <w:t xml:space="preserve">The ggs are out of the date range that we established for other surveys…so they will just be in supplement to show degree of correspondence as a supplemental test…will try to clarify. </w:t>
      </w:r>
    </w:p>
  </w:comment>
  <w:comment w:id="69" w:author="MPIDR_D\alburezgutierrez" w:date="2020-09-26T17:35:00Z" w:initials="M">
    <w:p w14:paraId="00BF91F0" w14:textId="56349883" w:rsidR="003D69EB" w:rsidRDefault="003D69EB">
      <w:pPr>
        <w:pStyle w:val="CommentText"/>
      </w:pPr>
      <w:r>
        <w:rPr>
          <w:rStyle w:val="CommentReference"/>
        </w:rPr>
        <w:annotationRef/>
      </w:r>
      <w:r>
        <w:t>to make clear that we don’t use model life tables</w:t>
      </w:r>
    </w:p>
  </w:comment>
  <w:comment w:id="72" w:author="MPIDR_D\alburezgutierrez" w:date="2020-09-26T17:51:00Z" w:initials="M">
    <w:p w14:paraId="12C96AD7" w14:textId="79F556E8" w:rsidR="00805048" w:rsidRDefault="00805048">
      <w:pPr>
        <w:pStyle w:val="CommentText"/>
      </w:pPr>
      <w:r>
        <w:rPr>
          <w:rStyle w:val="CommentReference"/>
        </w:rPr>
        <w:annotationRef/>
      </w:r>
      <w:r>
        <w:t>This is very effective</w:t>
      </w:r>
    </w:p>
  </w:comment>
  <w:comment w:id="73" w:author="MPIDR_D\alburezgutierrez" w:date="2020-09-26T17:54:00Z" w:initials="M">
    <w:p w14:paraId="13FA56B2" w14:textId="6647AADF" w:rsidR="00866D30" w:rsidRDefault="00866D30">
      <w:pPr>
        <w:pStyle w:val="CommentText"/>
      </w:pPr>
      <w:r>
        <w:rPr>
          <w:rStyle w:val="CommentReference"/>
        </w:rPr>
        <w:annotationRef/>
      </w:r>
      <w:r>
        <w:t>Can this sentence be split in two? I had to read it several times but maybe that’s just me</w:t>
      </w:r>
    </w:p>
  </w:comment>
  <w:comment w:id="74" w:author="MPIDR_D\alburezgutierrez" w:date="2020-09-26T18:02:00Z" w:initials="M">
    <w:p w14:paraId="1E87B41D" w14:textId="1AAD9365" w:rsidR="00275081" w:rsidRDefault="00275081">
      <w:pPr>
        <w:pStyle w:val="CommentText"/>
      </w:pPr>
      <w:r>
        <w:rPr>
          <w:rStyle w:val="CommentReference"/>
        </w:rPr>
        <w:annotationRef/>
      </w:r>
      <w:r>
        <w:t xml:space="preserve">Maybe spell out for people who skipped the paper? The </w:t>
      </w:r>
      <w:r w:rsidRPr="00275081">
        <w:t>maternal cumulative prevalence of infant mortality (mIM), under-five mortality (mU5M), and offspring mortality (mOM)</w:t>
      </w:r>
      <w:r>
        <w:t xml:space="preserve"> are …</w:t>
      </w:r>
      <w:bookmarkStart w:id="75" w:name="_GoBack"/>
      <w:bookmarkEnd w:id="75"/>
    </w:p>
  </w:comment>
  <w:comment w:id="77" w:author="MPIDR_D\alburezgutierrez" w:date="2020-09-26T17:57:00Z" w:initials="M">
    <w:p w14:paraId="56590A5D" w14:textId="57B84530" w:rsidR="00FF6246" w:rsidRDefault="00FF6246">
      <w:pPr>
        <w:pStyle w:val="CommentText"/>
      </w:pPr>
      <w:r>
        <w:rPr>
          <w:rStyle w:val="CommentReference"/>
        </w:rPr>
        <w:annotationRef/>
      </w:r>
      <w:r w:rsidR="00AE7E51">
        <w:t xml:space="preserve">The maps are amazing! I like how the same scale is used for 20-44 and 45-49 but the latter adds more shades. </w:t>
      </w:r>
      <w:r>
        <w:t>Minor point, shouldn’t the red label be just 250+?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BCE4F9" w15:done="0"/>
  <w15:commentEx w15:paraId="089DFC04" w15:done="1"/>
  <w15:commentEx w15:paraId="361E21A4" w15:done="1"/>
  <w15:commentEx w15:paraId="22C18DBD" w15:done="1"/>
  <w15:commentEx w15:paraId="4E241EDF" w15:done="1"/>
  <w15:commentEx w15:paraId="2EFCE8C6" w15:paraIdParent="4E241ED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F77F5" w16cex:dateUtc="2020-09-06T22:00:00Z"/>
  <w16cex:commentExtensible w16cex:durableId="23077C42" w16cex:dateUtc="2020-09-12T23:56:00Z"/>
  <w16cex:commentExtensible w16cex:durableId="23077C92" w16cex:dateUtc="2020-09-12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BCE4F9" w16cid:durableId="22FF77F5"/>
  <w16cid:commentId w16cid:paraId="089DFC04" w16cid:durableId="2302235E"/>
  <w16cid:commentId w16cid:paraId="361E21A4" w16cid:durableId="2302254E"/>
  <w16cid:commentId w16cid:paraId="22C18DBD" w16cid:durableId="23077C42"/>
  <w16cid:commentId w16cid:paraId="4E241EDF" w16cid:durableId="23021636"/>
  <w16cid:commentId w16cid:paraId="2EFCE8C6" w16cid:durableId="23077C9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A44132" w14:textId="77777777" w:rsidR="00BA51B3" w:rsidRDefault="00BA51B3" w:rsidP="00261D63">
      <w:r>
        <w:separator/>
      </w:r>
    </w:p>
  </w:endnote>
  <w:endnote w:type="continuationSeparator" w:id="0">
    <w:p w14:paraId="4539754D" w14:textId="77777777" w:rsidR="00BA51B3" w:rsidRDefault="00BA51B3" w:rsidP="00261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altName w:val="Aparajita"/>
    <w:panose1 w:val="020B0604020202020204"/>
    <w:charset w:val="00"/>
    <w:family w:val="swiss"/>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Garamond" w:hAnsi="Garamond"/>
        <w:sz w:val="20"/>
        <w:szCs w:val="20"/>
      </w:rPr>
      <w:id w:val="1799413490"/>
      <w:docPartObj>
        <w:docPartGallery w:val="Page Numbers (Bottom of Page)"/>
        <w:docPartUnique/>
      </w:docPartObj>
    </w:sdtPr>
    <w:sdtEndPr>
      <w:rPr>
        <w:noProof/>
      </w:rPr>
    </w:sdtEndPr>
    <w:sdtContent>
      <w:p w14:paraId="620341E9" w14:textId="6D4D8185" w:rsidR="006A6E54" w:rsidRPr="007E3C04" w:rsidRDefault="006A6E54">
        <w:pPr>
          <w:pStyle w:val="Footer"/>
          <w:jc w:val="right"/>
          <w:rPr>
            <w:rFonts w:ascii="Garamond" w:hAnsi="Garamond"/>
            <w:sz w:val="20"/>
            <w:szCs w:val="20"/>
          </w:rPr>
        </w:pPr>
        <w:r w:rsidRPr="007E3C04">
          <w:rPr>
            <w:rFonts w:ascii="Garamond" w:hAnsi="Garamond"/>
            <w:sz w:val="20"/>
            <w:szCs w:val="20"/>
          </w:rPr>
          <w:fldChar w:fldCharType="begin"/>
        </w:r>
        <w:r w:rsidRPr="007E3C04">
          <w:rPr>
            <w:rFonts w:ascii="Garamond" w:hAnsi="Garamond"/>
            <w:sz w:val="20"/>
            <w:szCs w:val="20"/>
          </w:rPr>
          <w:instrText xml:space="preserve"> PAGE   \* MERGEFORMAT </w:instrText>
        </w:r>
        <w:r w:rsidRPr="007E3C04">
          <w:rPr>
            <w:rFonts w:ascii="Garamond" w:hAnsi="Garamond"/>
            <w:sz w:val="20"/>
            <w:szCs w:val="20"/>
          </w:rPr>
          <w:fldChar w:fldCharType="separate"/>
        </w:r>
        <w:r w:rsidR="00275081">
          <w:rPr>
            <w:rFonts w:ascii="Garamond" w:hAnsi="Garamond"/>
            <w:noProof/>
            <w:sz w:val="20"/>
            <w:szCs w:val="20"/>
          </w:rPr>
          <w:t>10</w:t>
        </w:r>
        <w:r w:rsidRPr="007E3C04">
          <w:rPr>
            <w:rFonts w:ascii="Garamond" w:hAnsi="Garamond"/>
            <w:noProof/>
            <w:sz w:val="20"/>
            <w:szCs w:val="20"/>
          </w:rPr>
          <w:fldChar w:fldCharType="end"/>
        </w:r>
      </w:p>
    </w:sdtContent>
  </w:sdt>
  <w:p w14:paraId="2BD3037A" w14:textId="77777777" w:rsidR="006A6E54" w:rsidRPr="007E3C04" w:rsidRDefault="006A6E54">
    <w:pPr>
      <w:pStyle w:val="Footer"/>
      <w:rPr>
        <w:rFonts w:ascii="Garamond" w:hAnsi="Garamond"/>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764740" w14:textId="77777777" w:rsidR="00BA51B3" w:rsidRDefault="00BA51B3" w:rsidP="00261D63">
      <w:r>
        <w:separator/>
      </w:r>
    </w:p>
  </w:footnote>
  <w:footnote w:type="continuationSeparator" w:id="0">
    <w:p w14:paraId="33CAF81F" w14:textId="77777777" w:rsidR="00BA51B3" w:rsidRDefault="00BA51B3" w:rsidP="00261D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1045C"/>
    <w:multiLevelType w:val="hybridMultilevel"/>
    <w:tmpl w:val="D7F6B78C"/>
    <w:lvl w:ilvl="0" w:tplc="1D129DB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D9024A"/>
    <w:multiLevelType w:val="hybridMultilevel"/>
    <w:tmpl w:val="458ED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FB0E7B"/>
    <w:multiLevelType w:val="hybridMultilevel"/>
    <w:tmpl w:val="9A6EE298"/>
    <w:lvl w:ilvl="0" w:tplc="0BE6E5C6">
      <w:start w:val="2"/>
      <w:numFmt w:val="bullet"/>
      <w:lvlText w:val="-"/>
      <w:lvlJc w:val="left"/>
      <w:pPr>
        <w:ind w:left="720" w:hanging="360"/>
      </w:pPr>
      <w:rPr>
        <w:rFonts w:ascii="Aparajita" w:eastAsia="Times New Roman" w:hAnsi="Aparajita" w:cs="Aparajit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DB64C9"/>
    <w:multiLevelType w:val="hybridMultilevel"/>
    <w:tmpl w:val="89D6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DE4F16"/>
    <w:multiLevelType w:val="multilevel"/>
    <w:tmpl w:val="7F62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6A572BF"/>
    <w:multiLevelType w:val="hybridMultilevel"/>
    <w:tmpl w:val="956E3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mily Smith-Greenaway">
    <w15:presenceInfo w15:providerId="Windows Live" w15:userId="4ff638e08c45e5a0"/>
  </w15:person>
  <w15:person w15:author="Jenny Trinitapoli">
    <w15:presenceInfo w15:providerId="AD" w15:userId="S::jennytrini@uchicago.edu::1591fa17-a2d6-4ae8-a4e1-089d64d1c0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trackRevisions/>
  <w:defaultTabStop w:val="720"/>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42E"/>
    <w:rsid w:val="000007A6"/>
    <w:rsid w:val="00000AB8"/>
    <w:rsid w:val="00001BB3"/>
    <w:rsid w:val="00007438"/>
    <w:rsid w:val="00011943"/>
    <w:rsid w:val="00012E7B"/>
    <w:rsid w:val="00013861"/>
    <w:rsid w:val="000142D1"/>
    <w:rsid w:val="00014B37"/>
    <w:rsid w:val="00014ECD"/>
    <w:rsid w:val="00016858"/>
    <w:rsid w:val="000207B0"/>
    <w:rsid w:val="000222DA"/>
    <w:rsid w:val="000230CC"/>
    <w:rsid w:val="000246F0"/>
    <w:rsid w:val="00024745"/>
    <w:rsid w:val="0002599D"/>
    <w:rsid w:val="000273F3"/>
    <w:rsid w:val="00027E59"/>
    <w:rsid w:val="00030215"/>
    <w:rsid w:val="00032368"/>
    <w:rsid w:val="00032E22"/>
    <w:rsid w:val="0003329B"/>
    <w:rsid w:val="000379EF"/>
    <w:rsid w:val="00040668"/>
    <w:rsid w:val="00040A58"/>
    <w:rsid w:val="000450DB"/>
    <w:rsid w:val="000455DB"/>
    <w:rsid w:val="000468B1"/>
    <w:rsid w:val="000524F2"/>
    <w:rsid w:val="00052AD6"/>
    <w:rsid w:val="00054BFC"/>
    <w:rsid w:val="00055738"/>
    <w:rsid w:val="00055A2D"/>
    <w:rsid w:val="00063B0B"/>
    <w:rsid w:val="0006435B"/>
    <w:rsid w:val="00064694"/>
    <w:rsid w:val="00066E28"/>
    <w:rsid w:val="000715A2"/>
    <w:rsid w:val="0007165F"/>
    <w:rsid w:val="000739AA"/>
    <w:rsid w:val="000763CC"/>
    <w:rsid w:val="00077E6E"/>
    <w:rsid w:val="0008060A"/>
    <w:rsid w:val="000806EC"/>
    <w:rsid w:val="000816F6"/>
    <w:rsid w:val="00083B85"/>
    <w:rsid w:val="000878CD"/>
    <w:rsid w:val="000913DE"/>
    <w:rsid w:val="00095A2B"/>
    <w:rsid w:val="00096046"/>
    <w:rsid w:val="00096827"/>
    <w:rsid w:val="000A123F"/>
    <w:rsid w:val="000A2857"/>
    <w:rsid w:val="000A3508"/>
    <w:rsid w:val="000A4200"/>
    <w:rsid w:val="000B012D"/>
    <w:rsid w:val="000B0133"/>
    <w:rsid w:val="000B03A3"/>
    <w:rsid w:val="000B0E7F"/>
    <w:rsid w:val="000B21E7"/>
    <w:rsid w:val="000B2F67"/>
    <w:rsid w:val="000B5C26"/>
    <w:rsid w:val="000C06A8"/>
    <w:rsid w:val="000C4BA5"/>
    <w:rsid w:val="000C55D6"/>
    <w:rsid w:val="000C6EE6"/>
    <w:rsid w:val="000D377F"/>
    <w:rsid w:val="000D392E"/>
    <w:rsid w:val="000D4321"/>
    <w:rsid w:val="000D4C18"/>
    <w:rsid w:val="000D6198"/>
    <w:rsid w:val="000D6476"/>
    <w:rsid w:val="000E2663"/>
    <w:rsid w:val="000E59BE"/>
    <w:rsid w:val="000E756E"/>
    <w:rsid w:val="000F2428"/>
    <w:rsid w:val="000F2BCF"/>
    <w:rsid w:val="000F5DDF"/>
    <w:rsid w:val="000F6A1A"/>
    <w:rsid w:val="000F6FBE"/>
    <w:rsid w:val="0010203F"/>
    <w:rsid w:val="001077F2"/>
    <w:rsid w:val="00110AE4"/>
    <w:rsid w:val="00113779"/>
    <w:rsid w:val="00114E0C"/>
    <w:rsid w:val="0011611C"/>
    <w:rsid w:val="0011686B"/>
    <w:rsid w:val="001179FC"/>
    <w:rsid w:val="00122DB5"/>
    <w:rsid w:val="00123784"/>
    <w:rsid w:val="001261E7"/>
    <w:rsid w:val="001273A9"/>
    <w:rsid w:val="001275EB"/>
    <w:rsid w:val="00127991"/>
    <w:rsid w:val="00135469"/>
    <w:rsid w:val="0013675E"/>
    <w:rsid w:val="00136DB1"/>
    <w:rsid w:val="001378D6"/>
    <w:rsid w:val="00141EBE"/>
    <w:rsid w:val="001444A0"/>
    <w:rsid w:val="00144E76"/>
    <w:rsid w:val="00145B06"/>
    <w:rsid w:val="00147379"/>
    <w:rsid w:val="001513B2"/>
    <w:rsid w:val="00160F75"/>
    <w:rsid w:val="0016128E"/>
    <w:rsid w:val="001657AA"/>
    <w:rsid w:val="001675DC"/>
    <w:rsid w:val="00167825"/>
    <w:rsid w:val="00173621"/>
    <w:rsid w:val="001739DF"/>
    <w:rsid w:val="00174127"/>
    <w:rsid w:val="00174205"/>
    <w:rsid w:val="00174FEA"/>
    <w:rsid w:val="00177E18"/>
    <w:rsid w:val="0018206F"/>
    <w:rsid w:val="001869CE"/>
    <w:rsid w:val="001873BA"/>
    <w:rsid w:val="00187F33"/>
    <w:rsid w:val="00190B34"/>
    <w:rsid w:val="00190B37"/>
    <w:rsid w:val="00191FD1"/>
    <w:rsid w:val="00193B6E"/>
    <w:rsid w:val="00194174"/>
    <w:rsid w:val="00194988"/>
    <w:rsid w:val="00194BE7"/>
    <w:rsid w:val="001952D2"/>
    <w:rsid w:val="0019540C"/>
    <w:rsid w:val="00195BE7"/>
    <w:rsid w:val="0019643C"/>
    <w:rsid w:val="001972D9"/>
    <w:rsid w:val="00197349"/>
    <w:rsid w:val="001B037E"/>
    <w:rsid w:val="001B2215"/>
    <w:rsid w:val="001B2FCC"/>
    <w:rsid w:val="001B3AD3"/>
    <w:rsid w:val="001B3B19"/>
    <w:rsid w:val="001B40F7"/>
    <w:rsid w:val="001B5219"/>
    <w:rsid w:val="001B6047"/>
    <w:rsid w:val="001B6A07"/>
    <w:rsid w:val="001B6A70"/>
    <w:rsid w:val="001B6E9E"/>
    <w:rsid w:val="001B7CBF"/>
    <w:rsid w:val="001C18F8"/>
    <w:rsid w:val="001C24EE"/>
    <w:rsid w:val="001C46FB"/>
    <w:rsid w:val="001C4F58"/>
    <w:rsid w:val="001C63BB"/>
    <w:rsid w:val="001C6F34"/>
    <w:rsid w:val="001C7798"/>
    <w:rsid w:val="001C7F00"/>
    <w:rsid w:val="001D1DE4"/>
    <w:rsid w:val="001D387E"/>
    <w:rsid w:val="001D4B0F"/>
    <w:rsid w:val="001E2FEC"/>
    <w:rsid w:val="001E31D9"/>
    <w:rsid w:val="001E7313"/>
    <w:rsid w:val="001F0CC6"/>
    <w:rsid w:val="001F1527"/>
    <w:rsid w:val="001F1CF6"/>
    <w:rsid w:val="00202EA7"/>
    <w:rsid w:val="002037DD"/>
    <w:rsid w:val="00204436"/>
    <w:rsid w:val="00205623"/>
    <w:rsid w:val="0021036D"/>
    <w:rsid w:val="002124D7"/>
    <w:rsid w:val="002134E4"/>
    <w:rsid w:val="00213729"/>
    <w:rsid w:val="00214033"/>
    <w:rsid w:val="002143FC"/>
    <w:rsid w:val="0021474B"/>
    <w:rsid w:val="00214D90"/>
    <w:rsid w:val="0021561B"/>
    <w:rsid w:val="00215C89"/>
    <w:rsid w:val="0021632D"/>
    <w:rsid w:val="002221D2"/>
    <w:rsid w:val="0022560C"/>
    <w:rsid w:val="00227963"/>
    <w:rsid w:val="00233126"/>
    <w:rsid w:val="002366E8"/>
    <w:rsid w:val="0024085F"/>
    <w:rsid w:val="00242068"/>
    <w:rsid w:val="0024223D"/>
    <w:rsid w:val="00243C6A"/>
    <w:rsid w:val="00250644"/>
    <w:rsid w:val="0025266A"/>
    <w:rsid w:val="0025384C"/>
    <w:rsid w:val="002542F3"/>
    <w:rsid w:val="00257C97"/>
    <w:rsid w:val="002607EF"/>
    <w:rsid w:val="00260DD6"/>
    <w:rsid w:val="0026199B"/>
    <w:rsid w:val="00261D63"/>
    <w:rsid w:val="00266175"/>
    <w:rsid w:val="00266BE4"/>
    <w:rsid w:val="00267BCF"/>
    <w:rsid w:val="00272270"/>
    <w:rsid w:val="00273040"/>
    <w:rsid w:val="00275081"/>
    <w:rsid w:val="00276483"/>
    <w:rsid w:val="0027796A"/>
    <w:rsid w:val="00280AAB"/>
    <w:rsid w:val="00284F4D"/>
    <w:rsid w:val="00286B23"/>
    <w:rsid w:val="00292011"/>
    <w:rsid w:val="002941AE"/>
    <w:rsid w:val="00294584"/>
    <w:rsid w:val="002A009B"/>
    <w:rsid w:val="002A2F75"/>
    <w:rsid w:val="002A39C0"/>
    <w:rsid w:val="002A4864"/>
    <w:rsid w:val="002A4E0A"/>
    <w:rsid w:val="002A7D41"/>
    <w:rsid w:val="002B06B0"/>
    <w:rsid w:val="002B1B5B"/>
    <w:rsid w:val="002B27F1"/>
    <w:rsid w:val="002B3CD7"/>
    <w:rsid w:val="002B7385"/>
    <w:rsid w:val="002B7FC5"/>
    <w:rsid w:val="002C0039"/>
    <w:rsid w:val="002C03EE"/>
    <w:rsid w:val="002C05A1"/>
    <w:rsid w:val="002C19B2"/>
    <w:rsid w:val="002C21F9"/>
    <w:rsid w:val="002D061A"/>
    <w:rsid w:val="002D22D1"/>
    <w:rsid w:val="002D3BFE"/>
    <w:rsid w:val="002E0573"/>
    <w:rsid w:val="002E2874"/>
    <w:rsid w:val="002E2875"/>
    <w:rsid w:val="002F4BC1"/>
    <w:rsid w:val="00301145"/>
    <w:rsid w:val="003028BC"/>
    <w:rsid w:val="00302C65"/>
    <w:rsid w:val="00304110"/>
    <w:rsid w:val="00304997"/>
    <w:rsid w:val="00305828"/>
    <w:rsid w:val="003068B2"/>
    <w:rsid w:val="003106F3"/>
    <w:rsid w:val="00310E87"/>
    <w:rsid w:val="003116C1"/>
    <w:rsid w:val="0031425A"/>
    <w:rsid w:val="00315F97"/>
    <w:rsid w:val="003178D0"/>
    <w:rsid w:val="003228C4"/>
    <w:rsid w:val="00323329"/>
    <w:rsid w:val="00325A0E"/>
    <w:rsid w:val="00325D80"/>
    <w:rsid w:val="0032629A"/>
    <w:rsid w:val="0032696B"/>
    <w:rsid w:val="00330B82"/>
    <w:rsid w:val="00332979"/>
    <w:rsid w:val="00332AA1"/>
    <w:rsid w:val="003348A0"/>
    <w:rsid w:val="003360EF"/>
    <w:rsid w:val="00340079"/>
    <w:rsid w:val="00340193"/>
    <w:rsid w:val="00350116"/>
    <w:rsid w:val="00352764"/>
    <w:rsid w:val="003566CD"/>
    <w:rsid w:val="00360A91"/>
    <w:rsid w:val="003662CE"/>
    <w:rsid w:val="003663C4"/>
    <w:rsid w:val="0037017C"/>
    <w:rsid w:val="00371195"/>
    <w:rsid w:val="003731B5"/>
    <w:rsid w:val="00380F11"/>
    <w:rsid w:val="0038150C"/>
    <w:rsid w:val="00383D60"/>
    <w:rsid w:val="00385E91"/>
    <w:rsid w:val="003909B2"/>
    <w:rsid w:val="00390DEA"/>
    <w:rsid w:val="00394622"/>
    <w:rsid w:val="00397141"/>
    <w:rsid w:val="003A07AF"/>
    <w:rsid w:val="003A397A"/>
    <w:rsid w:val="003A4B20"/>
    <w:rsid w:val="003A54BB"/>
    <w:rsid w:val="003B178E"/>
    <w:rsid w:val="003B1E14"/>
    <w:rsid w:val="003B2452"/>
    <w:rsid w:val="003B2FD8"/>
    <w:rsid w:val="003B404B"/>
    <w:rsid w:val="003B4F6B"/>
    <w:rsid w:val="003B5FA9"/>
    <w:rsid w:val="003B673F"/>
    <w:rsid w:val="003B7892"/>
    <w:rsid w:val="003C014B"/>
    <w:rsid w:val="003C1011"/>
    <w:rsid w:val="003C63A1"/>
    <w:rsid w:val="003C6524"/>
    <w:rsid w:val="003C6647"/>
    <w:rsid w:val="003C70AD"/>
    <w:rsid w:val="003C729A"/>
    <w:rsid w:val="003D1872"/>
    <w:rsid w:val="003D287E"/>
    <w:rsid w:val="003D39C5"/>
    <w:rsid w:val="003D3C1C"/>
    <w:rsid w:val="003D4C26"/>
    <w:rsid w:val="003D69EB"/>
    <w:rsid w:val="003D77A1"/>
    <w:rsid w:val="003E0D61"/>
    <w:rsid w:val="003E3366"/>
    <w:rsid w:val="003E34B8"/>
    <w:rsid w:val="003E3E76"/>
    <w:rsid w:val="003E58F2"/>
    <w:rsid w:val="003E6EB7"/>
    <w:rsid w:val="003F12BE"/>
    <w:rsid w:val="003F208D"/>
    <w:rsid w:val="003F27DD"/>
    <w:rsid w:val="003F2BED"/>
    <w:rsid w:val="003F4F5E"/>
    <w:rsid w:val="003F6C30"/>
    <w:rsid w:val="003F781E"/>
    <w:rsid w:val="00400823"/>
    <w:rsid w:val="00400FFF"/>
    <w:rsid w:val="0040187D"/>
    <w:rsid w:val="00401E7C"/>
    <w:rsid w:val="00404BC4"/>
    <w:rsid w:val="0040666F"/>
    <w:rsid w:val="00410A26"/>
    <w:rsid w:val="00410AB1"/>
    <w:rsid w:val="00410C38"/>
    <w:rsid w:val="00411C1F"/>
    <w:rsid w:val="00413DA8"/>
    <w:rsid w:val="00414309"/>
    <w:rsid w:val="0041455C"/>
    <w:rsid w:val="00415730"/>
    <w:rsid w:val="00416277"/>
    <w:rsid w:val="004241F1"/>
    <w:rsid w:val="0042441B"/>
    <w:rsid w:val="004257D1"/>
    <w:rsid w:val="00426773"/>
    <w:rsid w:val="00426A22"/>
    <w:rsid w:val="00427BBB"/>
    <w:rsid w:val="004307D7"/>
    <w:rsid w:val="00431960"/>
    <w:rsid w:val="00431A17"/>
    <w:rsid w:val="004348E4"/>
    <w:rsid w:val="0043547B"/>
    <w:rsid w:val="0043670A"/>
    <w:rsid w:val="004402CE"/>
    <w:rsid w:val="00441796"/>
    <w:rsid w:val="00442083"/>
    <w:rsid w:val="00442B2D"/>
    <w:rsid w:val="00445DD1"/>
    <w:rsid w:val="00445F8A"/>
    <w:rsid w:val="00447F5A"/>
    <w:rsid w:val="00450725"/>
    <w:rsid w:val="0045097D"/>
    <w:rsid w:val="00453222"/>
    <w:rsid w:val="004539A4"/>
    <w:rsid w:val="00453D27"/>
    <w:rsid w:val="00454117"/>
    <w:rsid w:val="00454D42"/>
    <w:rsid w:val="0045593A"/>
    <w:rsid w:val="00461CBE"/>
    <w:rsid w:val="0046478A"/>
    <w:rsid w:val="00470735"/>
    <w:rsid w:val="004712D8"/>
    <w:rsid w:val="004715D7"/>
    <w:rsid w:val="004731AD"/>
    <w:rsid w:val="00477120"/>
    <w:rsid w:val="00477BAD"/>
    <w:rsid w:val="00477CBF"/>
    <w:rsid w:val="00477F2F"/>
    <w:rsid w:val="00485A10"/>
    <w:rsid w:val="00485D7B"/>
    <w:rsid w:val="00486625"/>
    <w:rsid w:val="00486C2D"/>
    <w:rsid w:val="00487A62"/>
    <w:rsid w:val="00487A65"/>
    <w:rsid w:val="00490804"/>
    <w:rsid w:val="00497126"/>
    <w:rsid w:val="004A1CBA"/>
    <w:rsid w:val="004A24B4"/>
    <w:rsid w:val="004A42CA"/>
    <w:rsid w:val="004B6A10"/>
    <w:rsid w:val="004C09DE"/>
    <w:rsid w:val="004C31B4"/>
    <w:rsid w:val="004C597B"/>
    <w:rsid w:val="004C7667"/>
    <w:rsid w:val="004D032E"/>
    <w:rsid w:val="004D2458"/>
    <w:rsid w:val="004D2E3F"/>
    <w:rsid w:val="004D343B"/>
    <w:rsid w:val="004D55F7"/>
    <w:rsid w:val="004E16CC"/>
    <w:rsid w:val="004E29D4"/>
    <w:rsid w:val="004E2C9D"/>
    <w:rsid w:val="004E2DAD"/>
    <w:rsid w:val="004E47BE"/>
    <w:rsid w:val="004E570E"/>
    <w:rsid w:val="004E624F"/>
    <w:rsid w:val="004F0679"/>
    <w:rsid w:val="004F15EC"/>
    <w:rsid w:val="004F1751"/>
    <w:rsid w:val="004F494A"/>
    <w:rsid w:val="004F4EC8"/>
    <w:rsid w:val="004F6A28"/>
    <w:rsid w:val="00500F6C"/>
    <w:rsid w:val="0050243A"/>
    <w:rsid w:val="005026C9"/>
    <w:rsid w:val="00502ED9"/>
    <w:rsid w:val="00505B05"/>
    <w:rsid w:val="005066CC"/>
    <w:rsid w:val="00506DFC"/>
    <w:rsid w:val="005077C9"/>
    <w:rsid w:val="00511BB6"/>
    <w:rsid w:val="00512798"/>
    <w:rsid w:val="00513932"/>
    <w:rsid w:val="0051741E"/>
    <w:rsid w:val="0052129C"/>
    <w:rsid w:val="00522A6A"/>
    <w:rsid w:val="00524E60"/>
    <w:rsid w:val="005263CE"/>
    <w:rsid w:val="00526D84"/>
    <w:rsid w:val="00527339"/>
    <w:rsid w:val="005319C0"/>
    <w:rsid w:val="00533515"/>
    <w:rsid w:val="00534138"/>
    <w:rsid w:val="00535736"/>
    <w:rsid w:val="00540E97"/>
    <w:rsid w:val="005446AF"/>
    <w:rsid w:val="00545F07"/>
    <w:rsid w:val="00546079"/>
    <w:rsid w:val="00556A5A"/>
    <w:rsid w:val="005571D8"/>
    <w:rsid w:val="00562191"/>
    <w:rsid w:val="0056296F"/>
    <w:rsid w:val="00562E17"/>
    <w:rsid w:val="005637B6"/>
    <w:rsid w:val="00564989"/>
    <w:rsid w:val="00565369"/>
    <w:rsid w:val="00567950"/>
    <w:rsid w:val="00571486"/>
    <w:rsid w:val="00573D92"/>
    <w:rsid w:val="00576DE2"/>
    <w:rsid w:val="00577D1A"/>
    <w:rsid w:val="005802AE"/>
    <w:rsid w:val="00581BE4"/>
    <w:rsid w:val="00582340"/>
    <w:rsid w:val="00586EEA"/>
    <w:rsid w:val="00587AEF"/>
    <w:rsid w:val="00592271"/>
    <w:rsid w:val="005922C8"/>
    <w:rsid w:val="005942B0"/>
    <w:rsid w:val="00594BC9"/>
    <w:rsid w:val="0059599E"/>
    <w:rsid w:val="00595F2A"/>
    <w:rsid w:val="005965A2"/>
    <w:rsid w:val="005973C3"/>
    <w:rsid w:val="005A1C13"/>
    <w:rsid w:val="005A306A"/>
    <w:rsid w:val="005A4AA4"/>
    <w:rsid w:val="005B3769"/>
    <w:rsid w:val="005B3B71"/>
    <w:rsid w:val="005B48C9"/>
    <w:rsid w:val="005B5227"/>
    <w:rsid w:val="005B5E4B"/>
    <w:rsid w:val="005B5F13"/>
    <w:rsid w:val="005C2DD2"/>
    <w:rsid w:val="005C3E9E"/>
    <w:rsid w:val="005C4413"/>
    <w:rsid w:val="005C4D07"/>
    <w:rsid w:val="005C6294"/>
    <w:rsid w:val="005C73D5"/>
    <w:rsid w:val="005D03AA"/>
    <w:rsid w:val="005D121F"/>
    <w:rsid w:val="005D1464"/>
    <w:rsid w:val="005D156D"/>
    <w:rsid w:val="005D2524"/>
    <w:rsid w:val="005D33E4"/>
    <w:rsid w:val="005D3445"/>
    <w:rsid w:val="005D3947"/>
    <w:rsid w:val="005E1F84"/>
    <w:rsid w:val="005E1FE4"/>
    <w:rsid w:val="005E2C4C"/>
    <w:rsid w:val="005E3231"/>
    <w:rsid w:val="005E5075"/>
    <w:rsid w:val="005E510B"/>
    <w:rsid w:val="005F14E0"/>
    <w:rsid w:val="005F176B"/>
    <w:rsid w:val="005F2596"/>
    <w:rsid w:val="00600012"/>
    <w:rsid w:val="00604834"/>
    <w:rsid w:val="00604A85"/>
    <w:rsid w:val="00604C00"/>
    <w:rsid w:val="00605D9C"/>
    <w:rsid w:val="00611390"/>
    <w:rsid w:val="0061287E"/>
    <w:rsid w:val="00614637"/>
    <w:rsid w:val="00615238"/>
    <w:rsid w:val="00621868"/>
    <w:rsid w:val="00623750"/>
    <w:rsid w:val="0062561C"/>
    <w:rsid w:val="00626517"/>
    <w:rsid w:val="00626F84"/>
    <w:rsid w:val="00632182"/>
    <w:rsid w:val="0064062C"/>
    <w:rsid w:val="0064108D"/>
    <w:rsid w:val="00641F38"/>
    <w:rsid w:val="006427DA"/>
    <w:rsid w:val="0064282D"/>
    <w:rsid w:val="0064428B"/>
    <w:rsid w:val="0064493A"/>
    <w:rsid w:val="00644E3F"/>
    <w:rsid w:val="006508A5"/>
    <w:rsid w:val="00650BBA"/>
    <w:rsid w:val="00654E23"/>
    <w:rsid w:val="00654E86"/>
    <w:rsid w:val="006560D4"/>
    <w:rsid w:val="006569E8"/>
    <w:rsid w:val="00657AF9"/>
    <w:rsid w:val="006663D7"/>
    <w:rsid w:val="00666C71"/>
    <w:rsid w:val="0066737E"/>
    <w:rsid w:val="00670B31"/>
    <w:rsid w:val="00677402"/>
    <w:rsid w:val="00680642"/>
    <w:rsid w:val="006852F7"/>
    <w:rsid w:val="006853D2"/>
    <w:rsid w:val="00690020"/>
    <w:rsid w:val="00690A2C"/>
    <w:rsid w:val="00692E93"/>
    <w:rsid w:val="00694DBF"/>
    <w:rsid w:val="00697299"/>
    <w:rsid w:val="006A2310"/>
    <w:rsid w:val="006A23D1"/>
    <w:rsid w:val="006A292F"/>
    <w:rsid w:val="006A391E"/>
    <w:rsid w:val="006A5F7C"/>
    <w:rsid w:val="006A62F9"/>
    <w:rsid w:val="006A6549"/>
    <w:rsid w:val="006A6C54"/>
    <w:rsid w:val="006A6E54"/>
    <w:rsid w:val="006A75B3"/>
    <w:rsid w:val="006B092D"/>
    <w:rsid w:val="006B1849"/>
    <w:rsid w:val="006B1A95"/>
    <w:rsid w:val="006B2C1C"/>
    <w:rsid w:val="006B3163"/>
    <w:rsid w:val="006B32B2"/>
    <w:rsid w:val="006B4CBA"/>
    <w:rsid w:val="006B4F1E"/>
    <w:rsid w:val="006B5D01"/>
    <w:rsid w:val="006B754D"/>
    <w:rsid w:val="006D083C"/>
    <w:rsid w:val="006D09C7"/>
    <w:rsid w:val="006D0A8D"/>
    <w:rsid w:val="006D2A1D"/>
    <w:rsid w:val="006D2A78"/>
    <w:rsid w:val="006D57CB"/>
    <w:rsid w:val="006D6174"/>
    <w:rsid w:val="006D7288"/>
    <w:rsid w:val="006E099E"/>
    <w:rsid w:val="006E3218"/>
    <w:rsid w:val="006E3675"/>
    <w:rsid w:val="006F1D91"/>
    <w:rsid w:val="006F21A8"/>
    <w:rsid w:val="006F2327"/>
    <w:rsid w:val="006F2B43"/>
    <w:rsid w:val="006F2BA8"/>
    <w:rsid w:val="006F4FD7"/>
    <w:rsid w:val="00701BC0"/>
    <w:rsid w:val="007049C9"/>
    <w:rsid w:val="00714831"/>
    <w:rsid w:val="007152C1"/>
    <w:rsid w:val="00715507"/>
    <w:rsid w:val="007201F2"/>
    <w:rsid w:val="0072064D"/>
    <w:rsid w:val="0072446C"/>
    <w:rsid w:val="00733058"/>
    <w:rsid w:val="00736F27"/>
    <w:rsid w:val="00737092"/>
    <w:rsid w:val="00740D5B"/>
    <w:rsid w:val="007434A6"/>
    <w:rsid w:val="00747667"/>
    <w:rsid w:val="00747ACE"/>
    <w:rsid w:val="00752C1D"/>
    <w:rsid w:val="00752D50"/>
    <w:rsid w:val="00754643"/>
    <w:rsid w:val="00764291"/>
    <w:rsid w:val="00765EEC"/>
    <w:rsid w:val="00765F13"/>
    <w:rsid w:val="007711BA"/>
    <w:rsid w:val="00771924"/>
    <w:rsid w:val="00772BF5"/>
    <w:rsid w:val="00780E5A"/>
    <w:rsid w:val="00782E57"/>
    <w:rsid w:val="007848BA"/>
    <w:rsid w:val="007905F1"/>
    <w:rsid w:val="00790D86"/>
    <w:rsid w:val="00792B2D"/>
    <w:rsid w:val="00793334"/>
    <w:rsid w:val="007948B6"/>
    <w:rsid w:val="00795036"/>
    <w:rsid w:val="007965EB"/>
    <w:rsid w:val="007A018E"/>
    <w:rsid w:val="007A27BD"/>
    <w:rsid w:val="007A63C1"/>
    <w:rsid w:val="007A645C"/>
    <w:rsid w:val="007B04CC"/>
    <w:rsid w:val="007B42A0"/>
    <w:rsid w:val="007B4610"/>
    <w:rsid w:val="007C070A"/>
    <w:rsid w:val="007C1D94"/>
    <w:rsid w:val="007C4707"/>
    <w:rsid w:val="007C4C50"/>
    <w:rsid w:val="007C69D0"/>
    <w:rsid w:val="007D1593"/>
    <w:rsid w:val="007D3D69"/>
    <w:rsid w:val="007D458F"/>
    <w:rsid w:val="007D7EAF"/>
    <w:rsid w:val="007E03AE"/>
    <w:rsid w:val="007E1C46"/>
    <w:rsid w:val="007E36C9"/>
    <w:rsid w:val="007E3815"/>
    <w:rsid w:val="007E39A0"/>
    <w:rsid w:val="007E3C04"/>
    <w:rsid w:val="007E3CFD"/>
    <w:rsid w:val="007E44B2"/>
    <w:rsid w:val="007E564F"/>
    <w:rsid w:val="007E786B"/>
    <w:rsid w:val="007F06DD"/>
    <w:rsid w:val="007F37B6"/>
    <w:rsid w:val="007F448E"/>
    <w:rsid w:val="007F6C5E"/>
    <w:rsid w:val="007F71FD"/>
    <w:rsid w:val="00800E45"/>
    <w:rsid w:val="00805048"/>
    <w:rsid w:val="0081142E"/>
    <w:rsid w:val="00813B77"/>
    <w:rsid w:val="008161ED"/>
    <w:rsid w:val="008171D1"/>
    <w:rsid w:val="00817B98"/>
    <w:rsid w:val="008224C0"/>
    <w:rsid w:val="00824348"/>
    <w:rsid w:val="0082473D"/>
    <w:rsid w:val="00826AB6"/>
    <w:rsid w:val="008310B7"/>
    <w:rsid w:val="00832A7D"/>
    <w:rsid w:val="0084025D"/>
    <w:rsid w:val="008414C0"/>
    <w:rsid w:val="0084296D"/>
    <w:rsid w:val="00842EA8"/>
    <w:rsid w:val="00842EFE"/>
    <w:rsid w:val="00845001"/>
    <w:rsid w:val="00846B1D"/>
    <w:rsid w:val="0085184E"/>
    <w:rsid w:val="008520E3"/>
    <w:rsid w:val="00852379"/>
    <w:rsid w:val="00852F9A"/>
    <w:rsid w:val="00853D4F"/>
    <w:rsid w:val="00854E0B"/>
    <w:rsid w:val="008608A9"/>
    <w:rsid w:val="00860F0F"/>
    <w:rsid w:val="00861531"/>
    <w:rsid w:val="008616D4"/>
    <w:rsid w:val="008630F5"/>
    <w:rsid w:val="00863D53"/>
    <w:rsid w:val="008649AB"/>
    <w:rsid w:val="00866D30"/>
    <w:rsid w:val="00866D87"/>
    <w:rsid w:val="00867191"/>
    <w:rsid w:val="00872BD4"/>
    <w:rsid w:val="008736EF"/>
    <w:rsid w:val="008737E8"/>
    <w:rsid w:val="00877586"/>
    <w:rsid w:val="00883301"/>
    <w:rsid w:val="008857AC"/>
    <w:rsid w:val="00886234"/>
    <w:rsid w:val="00887076"/>
    <w:rsid w:val="00887E0C"/>
    <w:rsid w:val="00890900"/>
    <w:rsid w:val="00890FF1"/>
    <w:rsid w:val="0089289D"/>
    <w:rsid w:val="008940B0"/>
    <w:rsid w:val="008974D3"/>
    <w:rsid w:val="008A0317"/>
    <w:rsid w:val="008A50C6"/>
    <w:rsid w:val="008B0052"/>
    <w:rsid w:val="008B15EE"/>
    <w:rsid w:val="008B1C6E"/>
    <w:rsid w:val="008B3271"/>
    <w:rsid w:val="008B5A24"/>
    <w:rsid w:val="008B63C7"/>
    <w:rsid w:val="008B6728"/>
    <w:rsid w:val="008B7078"/>
    <w:rsid w:val="008C0953"/>
    <w:rsid w:val="008C235C"/>
    <w:rsid w:val="008C4B4C"/>
    <w:rsid w:val="008C61D2"/>
    <w:rsid w:val="008C740B"/>
    <w:rsid w:val="008C78CF"/>
    <w:rsid w:val="008D063A"/>
    <w:rsid w:val="008D230A"/>
    <w:rsid w:val="008D6019"/>
    <w:rsid w:val="008D6802"/>
    <w:rsid w:val="008D6E39"/>
    <w:rsid w:val="008E0D76"/>
    <w:rsid w:val="008E270B"/>
    <w:rsid w:val="008E4B61"/>
    <w:rsid w:val="008E677F"/>
    <w:rsid w:val="008F0A3C"/>
    <w:rsid w:val="008F2189"/>
    <w:rsid w:val="008F2A97"/>
    <w:rsid w:val="008F34EC"/>
    <w:rsid w:val="008F6512"/>
    <w:rsid w:val="00903DED"/>
    <w:rsid w:val="009051CC"/>
    <w:rsid w:val="00910540"/>
    <w:rsid w:val="00912956"/>
    <w:rsid w:val="0092133C"/>
    <w:rsid w:val="009255A9"/>
    <w:rsid w:val="009256D5"/>
    <w:rsid w:val="0093063D"/>
    <w:rsid w:val="0093508D"/>
    <w:rsid w:val="00935BA5"/>
    <w:rsid w:val="009369CB"/>
    <w:rsid w:val="00936BF8"/>
    <w:rsid w:val="00937826"/>
    <w:rsid w:val="0094124C"/>
    <w:rsid w:val="00942E10"/>
    <w:rsid w:val="009432FA"/>
    <w:rsid w:val="0094471F"/>
    <w:rsid w:val="00944C50"/>
    <w:rsid w:val="00945663"/>
    <w:rsid w:val="0094598E"/>
    <w:rsid w:val="0095037A"/>
    <w:rsid w:val="00950412"/>
    <w:rsid w:val="009528D3"/>
    <w:rsid w:val="0095476C"/>
    <w:rsid w:val="00955555"/>
    <w:rsid w:val="00960D8B"/>
    <w:rsid w:val="00961110"/>
    <w:rsid w:val="009625F1"/>
    <w:rsid w:val="00964F02"/>
    <w:rsid w:val="00977863"/>
    <w:rsid w:val="00981AC5"/>
    <w:rsid w:val="009825BA"/>
    <w:rsid w:val="00990333"/>
    <w:rsid w:val="00990E7F"/>
    <w:rsid w:val="009914B9"/>
    <w:rsid w:val="00991F10"/>
    <w:rsid w:val="009923A3"/>
    <w:rsid w:val="00992BC1"/>
    <w:rsid w:val="00996AB6"/>
    <w:rsid w:val="009A04A5"/>
    <w:rsid w:val="009A05B2"/>
    <w:rsid w:val="009A1A09"/>
    <w:rsid w:val="009A252F"/>
    <w:rsid w:val="009A3160"/>
    <w:rsid w:val="009A38BC"/>
    <w:rsid w:val="009A57FD"/>
    <w:rsid w:val="009B0007"/>
    <w:rsid w:val="009B032A"/>
    <w:rsid w:val="009C2F1A"/>
    <w:rsid w:val="009C383D"/>
    <w:rsid w:val="009C5AA2"/>
    <w:rsid w:val="009D01D6"/>
    <w:rsid w:val="009D42EE"/>
    <w:rsid w:val="009D4FAF"/>
    <w:rsid w:val="009D4FE5"/>
    <w:rsid w:val="009D547B"/>
    <w:rsid w:val="009D7738"/>
    <w:rsid w:val="009E4D1B"/>
    <w:rsid w:val="009E53A3"/>
    <w:rsid w:val="009E774A"/>
    <w:rsid w:val="009F0038"/>
    <w:rsid w:val="009F05D9"/>
    <w:rsid w:val="009F3FC1"/>
    <w:rsid w:val="00A02870"/>
    <w:rsid w:val="00A06EAE"/>
    <w:rsid w:val="00A128E9"/>
    <w:rsid w:val="00A20AA5"/>
    <w:rsid w:val="00A23A57"/>
    <w:rsid w:val="00A23C95"/>
    <w:rsid w:val="00A25189"/>
    <w:rsid w:val="00A25B0A"/>
    <w:rsid w:val="00A26A7E"/>
    <w:rsid w:val="00A26C45"/>
    <w:rsid w:val="00A31A78"/>
    <w:rsid w:val="00A335E2"/>
    <w:rsid w:val="00A36998"/>
    <w:rsid w:val="00A373F4"/>
    <w:rsid w:val="00A40685"/>
    <w:rsid w:val="00A40C6D"/>
    <w:rsid w:val="00A420CE"/>
    <w:rsid w:val="00A42DE1"/>
    <w:rsid w:val="00A4545A"/>
    <w:rsid w:val="00A51549"/>
    <w:rsid w:val="00A5271F"/>
    <w:rsid w:val="00A60CE6"/>
    <w:rsid w:val="00A615F0"/>
    <w:rsid w:val="00A61A25"/>
    <w:rsid w:val="00A6548D"/>
    <w:rsid w:val="00A66174"/>
    <w:rsid w:val="00A67263"/>
    <w:rsid w:val="00A702BB"/>
    <w:rsid w:val="00A732E6"/>
    <w:rsid w:val="00A76AD9"/>
    <w:rsid w:val="00A82EF1"/>
    <w:rsid w:val="00A83ED3"/>
    <w:rsid w:val="00A84C9F"/>
    <w:rsid w:val="00A863F6"/>
    <w:rsid w:val="00A94935"/>
    <w:rsid w:val="00A953D2"/>
    <w:rsid w:val="00A9674A"/>
    <w:rsid w:val="00AA0162"/>
    <w:rsid w:val="00AA077C"/>
    <w:rsid w:val="00AA079C"/>
    <w:rsid w:val="00AA534C"/>
    <w:rsid w:val="00AA673D"/>
    <w:rsid w:val="00AB0566"/>
    <w:rsid w:val="00AB53CE"/>
    <w:rsid w:val="00AC4580"/>
    <w:rsid w:val="00AC555B"/>
    <w:rsid w:val="00AC70DA"/>
    <w:rsid w:val="00AD1AE7"/>
    <w:rsid w:val="00AD38E5"/>
    <w:rsid w:val="00AD796E"/>
    <w:rsid w:val="00AE2DF2"/>
    <w:rsid w:val="00AE32C4"/>
    <w:rsid w:val="00AE3E8D"/>
    <w:rsid w:val="00AE57DA"/>
    <w:rsid w:val="00AE7E51"/>
    <w:rsid w:val="00AF1277"/>
    <w:rsid w:val="00AF16FD"/>
    <w:rsid w:val="00AF1B29"/>
    <w:rsid w:val="00AF5706"/>
    <w:rsid w:val="00AF60A7"/>
    <w:rsid w:val="00AF7540"/>
    <w:rsid w:val="00B00A7F"/>
    <w:rsid w:val="00B01CAB"/>
    <w:rsid w:val="00B02706"/>
    <w:rsid w:val="00B033A8"/>
    <w:rsid w:val="00B03F77"/>
    <w:rsid w:val="00B042E3"/>
    <w:rsid w:val="00B05C04"/>
    <w:rsid w:val="00B0671A"/>
    <w:rsid w:val="00B101F3"/>
    <w:rsid w:val="00B13F32"/>
    <w:rsid w:val="00B14230"/>
    <w:rsid w:val="00B21185"/>
    <w:rsid w:val="00B23ABE"/>
    <w:rsid w:val="00B23B11"/>
    <w:rsid w:val="00B336AC"/>
    <w:rsid w:val="00B344D9"/>
    <w:rsid w:val="00B40D20"/>
    <w:rsid w:val="00B415BF"/>
    <w:rsid w:val="00B42487"/>
    <w:rsid w:val="00B429A8"/>
    <w:rsid w:val="00B429E5"/>
    <w:rsid w:val="00B436A3"/>
    <w:rsid w:val="00B47336"/>
    <w:rsid w:val="00B47475"/>
    <w:rsid w:val="00B50C78"/>
    <w:rsid w:val="00B50EB7"/>
    <w:rsid w:val="00B52646"/>
    <w:rsid w:val="00B52C0C"/>
    <w:rsid w:val="00B54862"/>
    <w:rsid w:val="00B55E47"/>
    <w:rsid w:val="00B60BB6"/>
    <w:rsid w:val="00B60BDF"/>
    <w:rsid w:val="00B61FC7"/>
    <w:rsid w:val="00B6335C"/>
    <w:rsid w:val="00B653FF"/>
    <w:rsid w:val="00B7281F"/>
    <w:rsid w:val="00B73AB2"/>
    <w:rsid w:val="00B75F64"/>
    <w:rsid w:val="00B773C6"/>
    <w:rsid w:val="00B80892"/>
    <w:rsid w:val="00B8107A"/>
    <w:rsid w:val="00B8121C"/>
    <w:rsid w:val="00B82C51"/>
    <w:rsid w:val="00B843AA"/>
    <w:rsid w:val="00B85E23"/>
    <w:rsid w:val="00B87591"/>
    <w:rsid w:val="00B87C66"/>
    <w:rsid w:val="00B93C37"/>
    <w:rsid w:val="00B975B5"/>
    <w:rsid w:val="00B97F50"/>
    <w:rsid w:val="00BA01A6"/>
    <w:rsid w:val="00BA330E"/>
    <w:rsid w:val="00BA38D1"/>
    <w:rsid w:val="00BA51B3"/>
    <w:rsid w:val="00BA579B"/>
    <w:rsid w:val="00BB17B7"/>
    <w:rsid w:val="00BB5A30"/>
    <w:rsid w:val="00BB5C7B"/>
    <w:rsid w:val="00BB63C0"/>
    <w:rsid w:val="00BB762D"/>
    <w:rsid w:val="00BC0ADF"/>
    <w:rsid w:val="00BC1A36"/>
    <w:rsid w:val="00BC202C"/>
    <w:rsid w:val="00BC24DB"/>
    <w:rsid w:val="00BC46E2"/>
    <w:rsid w:val="00BC50CA"/>
    <w:rsid w:val="00BC7750"/>
    <w:rsid w:val="00BD1F6E"/>
    <w:rsid w:val="00BD6137"/>
    <w:rsid w:val="00BD7228"/>
    <w:rsid w:val="00BE44DA"/>
    <w:rsid w:val="00BE62B5"/>
    <w:rsid w:val="00BF0125"/>
    <w:rsid w:val="00BF4504"/>
    <w:rsid w:val="00BF511E"/>
    <w:rsid w:val="00BF5E34"/>
    <w:rsid w:val="00C00B4C"/>
    <w:rsid w:val="00C01278"/>
    <w:rsid w:val="00C0229B"/>
    <w:rsid w:val="00C10BE3"/>
    <w:rsid w:val="00C10C21"/>
    <w:rsid w:val="00C11939"/>
    <w:rsid w:val="00C14944"/>
    <w:rsid w:val="00C150E7"/>
    <w:rsid w:val="00C15964"/>
    <w:rsid w:val="00C15F6D"/>
    <w:rsid w:val="00C170DF"/>
    <w:rsid w:val="00C2087E"/>
    <w:rsid w:val="00C24D12"/>
    <w:rsid w:val="00C25629"/>
    <w:rsid w:val="00C25E50"/>
    <w:rsid w:val="00C26939"/>
    <w:rsid w:val="00C30626"/>
    <w:rsid w:val="00C322A0"/>
    <w:rsid w:val="00C32813"/>
    <w:rsid w:val="00C33EF7"/>
    <w:rsid w:val="00C372BD"/>
    <w:rsid w:val="00C37A15"/>
    <w:rsid w:val="00C37E32"/>
    <w:rsid w:val="00C40A8A"/>
    <w:rsid w:val="00C4212C"/>
    <w:rsid w:val="00C42B98"/>
    <w:rsid w:val="00C430FF"/>
    <w:rsid w:val="00C44A56"/>
    <w:rsid w:val="00C50BE6"/>
    <w:rsid w:val="00C50F50"/>
    <w:rsid w:val="00C51F34"/>
    <w:rsid w:val="00C53D8C"/>
    <w:rsid w:val="00C54A27"/>
    <w:rsid w:val="00C5710E"/>
    <w:rsid w:val="00C57BA8"/>
    <w:rsid w:val="00C6119C"/>
    <w:rsid w:val="00C63105"/>
    <w:rsid w:val="00C65650"/>
    <w:rsid w:val="00C67F4A"/>
    <w:rsid w:val="00C70CB5"/>
    <w:rsid w:val="00C719A8"/>
    <w:rsid w:val="00C74104"/>
    <w:rsid w:val="00C745A0"/>
    <w:rsid w:val="00C745BD"/>
    <w:rsid w:val="00C74991"/>
    <w:rsid w:val="00C75ECD"/>
    <w:rsid w:val="00C8336C"/>
    <w:rsid w:val="00C84A82"/>
    <w:rsid w:val="00C85E40"/>
    <w:rsid w:val="00C86990"/>
    <w:rsid w:val="00C875BC"/>
    <w:rsid w:val="00C90EB9"/>
    <w:rsid w:val="00C91287"/>
    <w:rsid w:val="00C91ECB"/>
    <w:rsid w:val="00C921A2"/>
    <w:rsid w:val="00C94B18"/>
    <w:rsid w:val="00C94C0B"/>
    <w:rsid w:val="00C97526"/>
    <w:rsid w:val="00C97DB8"/>
    <w:rsid w:val="00CA6B00"/>
    <w:rsid w:val="00CB08B5"/>
    <w:rsid w:val="00CB115D"/>
    <w:rsid w:val="00CB2650"/>
    <w:rsid w:val="00CB40A7"/>
    <w:rsid w:val="00CB4D03"/>
    <w:rsid w:val="00CB57FC"/>
    <w:rsid w:val="00CB5D5D"/>
    <w:rsid w:val="00CB61A3"/>
    <w:rsid w:val="00CC01BF"/>
    <w:rsid w:val="00CC0C2A"/>
    <w:rsid w:val="00CC1740"/>
    <w:rsid w:val="00CC1C41"/>
    <w:rsid w:val="00CC3995"/>
    <w:rsid w:val="00CC5BA1"/>
    <w:rsid w:val="00CD34DA"/>
    <w:rsid w:val="00CD4F76"/>
    <w:rsid w:val="00CD7899"/>
    <w:rsid w:val="00CE0545"/>
    <w:rsid w:val="00CE1FAA"/>
    <w:rsid w:val="00CE21A2"/>
    <w:rsid w:val="00CE5B1B"/>
    <w:rsid w:val="00CE7B84"/>
    <w:rsid w:val="00CF2FA8"/>
    <w:rsid w:val="00CF4114"/>
    <w:rsid w:val="00D00FC4"/>
    <w:rsid w:val="00D0315A"/>
    <w:rsid w:val="00D050D4"/>
    <w:rsid w:val="00D058F1"/>
    <w:rsid w:val="00D07015"/>
    <w:rsid w:val="00D14DB9"/>
    <w:rsid w:val="00D16B54"/>
    <w:rsid w:val="00D17F0C"/>
    <w:rsid w:val="00D245FE"/>
    <w:rsid w:val="00D246CD"/>
    <w:rsid w:val="00D26849"/>
    <w:rsid w:val="00D26B5A"/>
    <w:rsid w:val="00D345F7"/>
    <w:rsid w:val="00D34753"/>
    <w:rsid w:val="00D36303"/>
    <w:rsid w:val="00D40AAA"/>
    <w:rsid w:val="00D424AC"/>
    <w:rsid w:val="00D442CC"/>
    <w:rsid w:val="00D46479"/>
    <w:rsid w:val="00D52893"/>
    <w:rsid w:val="00D52D37"/>
    <w:rsid w:val="00D53820"/>
    <w:rsid w:val="00D5545D"/>
    <w:rsid w:val="00D57199"/>
    <w:rsid w:val="00D5759B"/>
    <w:rsid w:val="00D61D0E"/>
    <w:rsid w:val="00D61E95"/>
    <w:rsid w:val="00D622A9"/>
    <w:rsid w:val="00D63462"/>
    <w:rsid w:val="00D63736"/>
    <w:rsid w:val="00D6528A"/>
    <w:rsid w:val="00D6563D"/>
    <w:rsid w:val="00D73ED1"/>
    <w:rsid w:val="00D76607"/>
    <w:rsid w:val="00D76CFE"/>
    <w:rsid w:val="00D76F90"/>
    <w:rsid w:val="00D7757E"/>
    <w:rsid w:val="00D77923"/>
    <w:rsid w:val="00D80AA7"/>
    <w:rsid w:val="00D81742"/>
    <w:rsid w:val="00D84898"/>
    <w:rsid w:val="00D84AE6"/>
    <w:rsid w:val="00D85224"/>
    <w:rsid w:val="00D85C54"/>
    <w:rsid w:val="00D8639B"/>
    <w:rsid w:val="00D916B3"/>
    <w:rsid w:val="00D92D07"/>
    <w:rsid w:val="00D93057"/>
    <w:rsid w:val="00D93F34"/>
    <w:rsid w:val="00D94243"/>
    <w:rsid w:val="00D958A8"/>
    <w:rsid w:val="00D97B97"/>
    <w:rsid w:val="00DA3C41"/>
    <w:rsid w:val="00DA55E1"/>
    <w:rsid w:val="00DA68C1"/>
    <w:rsid w:val="00DA697F"/>
    <w:rsid w:val="00DA7E87"/>
    <w:rsid w:val="00DB2752"/>
    <w:rsid w:val="00DB3F95"/>
    <w:rsid w:val="00DB5695"/>
    <w:rsid w:val="00DB59F8"/>
    <w:rsid w:val="00DB5E50"/>
    <w:rsid w:val="00DB7502"/>
    <w:rsid w:val="00DC0D12"/>
    <w:rsid w:val="00DC1A4D"/>
    <w:rsid w:val="00DC4F2B"/>
    <w:rsid w:val="00DD33DB"/>
    <w:rsid w:val="00DD4E52"/>
    <w:rsid w:val="00DD5162"/>
    <w:rsid w:val="00DD58DD"/>
    <w:rsid w:val="00DD5A72"/>
    <w:rsid w:val="00DE216E"/>
    <w:rsid w:val="00DE30E5"/>
    <w:rsid w:val="00DE41EA"/>
    <w:rsid w:val="00DE5C46"/>
    <w:rsid w:val="00DE6930"/>
    <w:rsid w:val="00DE6BA3"/>
    <w:rsid w:val="00DE7325"/>
    <w:rsid w:val="00DF05F6"/>
    <w:rsid w:val="00E02672"/>
    <w:rsid w:val="00E026C9"/>
    <w:rsid w:val="00E03E87"/>
    <w:rsid w:val="00E07B84"/>
    <w:rsid w:val="00E07CD3"/>
    <w:rsid w:val="00E10CA5"/>
    <w:rsid w:val="00E1314A"/>
    <w:rsid w:val="00E13394"/>
    <w:rsid w:val="00E13A87"/>
    <w:rsid w:val="00E148FB"/>
    <w:rsid w:val="00E169D2"/>
    <w:rsid w:val="00E22E5A"/>
    <w:rsid w:val="00E2314B"/>
    <w:rsid w:val="00E25945"/>
    <w:rsid w:val="00E26107"/>
    <w:rsid w:val="00E26EDC"/>
    <w:rsid w:val="00E27C6F"/>
    <w:rsid w:val="00E300BA"/>
    <w:rsid w:val="00E30AAE"/>
    <w:rsid w:val="00E3187D"/>
    <w:rsid w:val="00E31AEA"/>
    <w:rsid w:val="00E351B4"/>
    <w:rsid w:val="00E35349"/>
    <w:rsid w:val="00E36D35"/>
    <w:rsid w:val="00E40A00"/>
    <w:rsid w:val="00E442B5"/>
    <w:rsid w:val="00E44DED"/>
    <w:rsid w:val="00E45644"/>
    <w:rsid w:val="00E50E67"/>
    <w:rsid w:val="00E516EF"/>
    <w:rsid w:val="00E517D0"/>
    <w:rsid w:val="00E534B4"/>
    <w:rsid w:val="00E535BA"/>
    <w:rsid w:val="00E55FBA"/>
    <w:rsid w:val="00E60850"/>
    <w:rsid w:val="00E6458F"/>
    <w:rsid w:val="00E64B88"/>
    <w:rsid w:val="00E65156"/>
    <w:rsid w:val="00E6557F"/>
    <w:rsid w:val="00E66E90"/>
    <w:rsid w:val="00E671B0"/>
    <w:rsid w:val="00E71065"/>
    <w:rsid w:val="00E71F15"/>
    <w:rsid w:val="00E72150"/>
    <w:rsid w:val="00E734FF"/>
    <w:rsid w:val="00E73CDB"/>
    <w:rsid w:val="00E7525E"/>
    <w:rsid w:val="00E8082C"/>
    <w:rsid w:val="00E81732"/>
    <w:rsid w:val="00E83176"/>
    <w:rsid w:val="00E83983"/>
    <w:rsid w:val="00E83E06"/>
    <w:rsid w:val="00E864FC"/>
    <w:rsid w:val="00E86D86"/>
    <w:rsid w:val="00E87BDF"/>
    <w:rsid w:val="00E94742"/>
    <w:rsid w:val="00E9797D"/>
    <w:rsid w:val="00E97C9D"/>
    <w:rsid w:val="00EA25E1"/>
    <w:rsid w:val="00EA2D54"/>
    <w:rsid w:val="00EA3150"/>
    <w:rsid w:val="00EA40AD"/>
    <w:rsid w:val="00EA491B"/>
    <w:rsid w:val="00EA4AFD"/>
    <w:rsid w:val="00EA5834"/>
    <w:rsid w:val="00EA5C3B"/>
    <w:rsid w:val="00EB4436"/>
    <w:rsid w:val="00EB460A"/>
    <w:rsid w:val="00EB493D"/>
    <w:rsid w:val="00EB52F7"/>
    <w:rsid w:val="00EB6123"/>
    <w:rsid w:val="00EB7072"/>
    <w:rsid w:val="00EB790C"/>
    <w:rsid w:val="00EC674B"/>
    <w:rsid w:val="00ED1178"/>
    <w:rsid w:val="00ED274B"/>
    <w:rsid w:val="00ED341A"/>
    <w:rsid w:val="00ED4673"/>
    <w:rsid w:val="00ED51A4"/>
    <w:rsid w:val="00ED5B11"/>
    <w:rsid w:val="00EE1CFC"/>
    <w:rsid w:val="00EE35AD"/>
    <w:rsid w:val="00EE4F56"/>
    <w:rsid w:val="00EE56B4"/>
    <w:rsid w:val="00EE6DE7"/>
    <w:rsid w:val="00EF4391"/>
    <w:rsid w:val="00F02934"/>
    <w:rsid w:val="00F04C4A"/>
    <w:rsid w:val="00F05AF9"/>
    <w:rsid w:val="00F06567"/>
    <w:rsid w:val="00F10A8B"/>
    <w:rsid w:val="00F13C9E"/>
    <w:rsid w:val="00F1590A"/>
    <w:rsid w:val="00F16FB3"/>
    <w:rsid w:val="00F21715"/>
    <w:rsid w:val="00F23A15"/>
    <w:rsid w:val="00F24CBB"/>
    <w:rsid w:val="00F30A59"/>
    <w:rsid w:val="00F35274"/>
    <w:rsid w:val="00F35D25"/>
    <w:rsid w:val="00F374F5"/>
    <w:rsid w:val="00F377B3"/>
    <w:rsid w:val="00F4101F"/>
    <w:rsid w:val="00F43EB7"/>
    <w:rsid w:val="00F43F38"/>
    <w:rsid w:val="00F446DF"/>
    <w:rsid w:val="00F46FBD"/>
    <w:rsid w:val="00F50621"/>
    <w:rsid w:val="00F50ADB"/>
    <w:rsid w:val="00F516E1"/>
    <w:rsid w:val="00F52592"/>
    <w:rsid w:val="00F52867"/>
    <w:rsid w:val="00F535FA"/>
    <w:rsid w:val="00F53E52"/>
    <w:rsid w:val="00F55413"/>
    <w:rsid w:val="00F56063"/>
    <w:rsid w:val="00F60FA3"/>
    <w:rsid w:val="00F6138D"/>
    <w:rsid w:val="00F624CD"/>
    <w:rsid w:val="00F62EAD"/>
    <w:rsid w:val="00F6560F"/>
    <w:rsid w:val="00F71177"/>
    <w:rsid w:val="00F713F0"/>
    <w:rsid w:val="00F7169A"/>
    <w:rsid w:val="00F74C25"/>
    <w:rsid w:val="00F758F7"/>
    <w:rsid w:val="00F83660"/>
    <w:rsid w:val="00F8621F"/>
    <w:rsid w:val="00F8644E"/>
    <w:rsid w:val="00F938EA"/>
    <w:rsid w:val="00F94389"/>
    <w:rsid w:val="00F96A69"/>
    <w:rsid w:val="00FA0EBA"/>
    <w:rsid w:val="00FA2647"/>
    <w:rsid w:val="00FA2676"/>
    <w:rsid w:val="00FA51BD"/>
    <w:rsid w:val="00FA5267"/>
    <w:rsid w:val="00FA6B5E"/>
    <w:rsid w:val="00FB1441"/>
    <w:rsid w:val="00FB2B30"/>
    <w:rsid w:val="00FB3F59"/>
    <w:rsid w:val="00FC1561"/>
    <w:rsid w:val="00FC1DA8"/>
    <w:rsid w:val="00FC2450"/>
    <w:rsid w:val="00FC2FE6"/>
    <w:rsid w:val="00FC3C7E"/>
    <w:rsid w:val="00FC50BF"/>
    <w:rsid w:val="00FC6445"/>
    <w:rsid w:val="00FC7C60"/>
    <w:rsid w:val="00FD2512"/>
    <w:rsid w:val="00FD5DCB"/>
    <w:rsid w:val="00FD6AAD"/>
    <w:rsid w:val="00FD7066"/>
    <w:rsid w:val="00FE0D0A"/>
    <w:rsid w:val="00FE0D45"/>
    <w:rsid w:val="00FE2148"/>
    <w:rsid w:val="00FE267A"/>
    <w:rsid w:val="00FE4D8D"/>
    <w:rsid w:val="00FE50F8"/>
    <w:rsid w:val="00FE58D4"/>
    <w:rsid w:val="00FF6198"/>
    <w:rsid w:val="00FF6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00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7CB"/>
    <w:rPr>
      <w:rFonts w:ascii="Times New Roman" w:eastAsia="Times New Roman" w:hAnsi="Times New Roman" w:cs="Times New Roman"/>
      <w:sz w:val="24"/>
      <w:szCs w:val="24"/>
    </w:rPr>
  </w:style>
  <w:style w:type="paragraph" w:styleId="Heading3">
    <w:name w:val="heading 3"/>
    <w:basedOn w:val="Normal"/>
    <w:link w:val="Heading3Char"/>
    <w:uiPriority w:val="9"/>
    <w:qFormat/>
    <w:rsid w:val="006E099E"/>
    <w:pPr>
      <w:spacing w:before="100" w:beforeAutospacing="1" w:after="100" w:afterAutospacing="1" w:line="240" w:lineRule="auto"/>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261D63"/>
    <w:rPr>
      <w:rFonts w:ascii="Arial" w:eastAsiaTheme="minorEastAsia" w:hAnsi="Arial"/>
      <w:sz w:val="20"/>
      <w:szCs w:val="20"/>
    </w:rPr>
  </w:style>
  <w:style w:type="character" w:customStyle="1" w:styleId="FootnoteTextChar">
    <w:name w:val="Footnote Text Char"/>
    <w:basedOn w:val="DefaultParagraphFont"/>
    <w:link w:val="FootnoteText"/>
    <w:uiPriority w:val="99"/>
    <w:rsid w:val="00261D63"/>
    <w:rPr>
      <w:rFonts w:ascii="Arial" w:eastAsiaTheme="minorEastAsia" w:hAnsi="Arial" w:cs="Times New Roman"/>
      <w:sz w:val="20"/>
      <w:szCs w:val="20"/>
    </w:rPr>
  </w:style>
  <w:style w:type="character" w:styleId="FootnoteReference">
    <w:name w:val="footnote reference"/>
    <w:basedOn w:val="DefaultParagraphFont"/>
    <w:uiPriority w:val="99"/>
    <w:semiHidden/>
    <w:unhideWhenUsed/>
    <w:rsid w:val="00261D63"/>
    <w:rPr>
      <w:vertAlign w:val="superscript"/>
    </w:rPr>
  </w:style>
  <w:style w:type="paragraph" w:styleId="BalloonText">
    <w:name w:val="Balloon Text"/>
    <w:basedOn w:val="Normal"/>
    <w:link w:val="BalloonTextChar"/>
    <w:uiPriority w:val="99"/>
    <w:semiHidden/>
    <w:unhideWhenUsed/>
    <w:rsid w:val="000207B0"/>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0207B0"/>
    <w:rPr>
      <w:rFonts w:ascii="Segoe UI" w:hAnsi="Segoe UI" w:cs="Segoe UI"/>
      <w:sz w:val="18"/>
      <w:szCs w:val="18"/>
    </w:rPr>
  </w:style>
  <w:style w:type="character" w:styleId="Hyperlink">
    <w:name w:val="Hyperlink"/>
    <w:basedOn w:val="DefaultParagraphFont"/>
    <w:uiPriority w:val="99"/>
    <w:unhideWhenUsed/>
    <w:rsid w:val="0064108D"/>
    <w:rPr>
      <w:color w:val="0000FF"/>
      <w:u w:val="single"/>
    </w:rPr>
  </w:style>
  <w:style w:type="paragraph" w:styleId="ListParagraph">
    <w:name w:val="List Paragraph"/>
    <w:basedOn w:val="Normal"/>
    <w:uiPriority w:val="34"/>
    <w:qFormat/>
    <w:rsid w:val="00C7499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2C19B2"/>
    <w:rPr>
      <w:sz w:val="16"/>
      <w:szCs w:val="16"/>
    </w:rPr>
  </w:style>
  <w:style w:type="paragraph" w:styleId="CommentText">
    <w:name w:val="annotation text"/>
    <w:basedOn w:val="Normal"/>
    <w:link w:val="CommentTextChar"/>
    <w:uiPriority w:val="99"/>
    <w:unhideWhenUsed/>
    <w:rsid w:val="002C19B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C19B2"/>
    <w:rPr>
      <w:sz w:val="20"/>
      <w:szCs w:val="20"/>
    </w:rPr>
  </w:style>
  <w:style w:type="paragraph" w:styleId="CommentSubject">
    <w:name w:val="annotation subject"/>
    <w:basedOn w:val="CommentText"/>
    <w:next w:val="CommentText"/>
    <w:link w:val="CommentSubjectChar"/>
    <w:uiPriority w:val="99"/>
    <w:semiHidden/>
    <w:unhideWhenUsed/>
    <w:rsid w:val="002C19B2"/>
    <w:rPr>
      <w:b/>
      <w:bCs/>
    </w:rPr>
  </w:style>
  <w:style w:type="character" w:customStyle="1" w:styleId="CommentSubjectChar">
    <w:name w:val="Comment Subject Char"/>
    <w:basedOn w:val="CommentTextChar"/>
    <w:link w:val="CommentSubject"/>
    <w:uiPriority w:val="99"/>
    <w:semiHidden/>
    <w:rsid w:val="002C19B2"/>
    <w:rPr>
      <w:b/>
      <w:bCs/>
      <w:sz w:val="20"/>
      <w:szCs w:val="20"/>
    </w:rPr>
  </w:style>
  <w:style w:type="paragraph" w:styleId="Header">
    <w:name w:val="header"/>
    <w:basedOn w:val="Normal"/>
    <w:link w:val="Head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E3C04"/>
  </w:style>
  <w:style w:type="paragraph" w:styleId="Footer">
    <w:name w:val="footer"/>
    <w:basedOn w:val="Normal"/>
    <w:link w:val="Foot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E3C04"/>
  </w:style>
  <w:style w:type="character" w:styleId="FollowedHyperlink">
    <w:name w:val="FollowedHyperlink"/>
    <w:basedOn w:val="DefaultParagraphFont"/>
    <w:uiPriority w:val="99"/>
    <w:semiHidden/>
    <w:unhideWhenUsed/>
    <w:rsid w:val="00556A5A"/>
    <w:rPr>
      <w:color w:val="954F72" w:themeColor="followedHyperlink"/>
      <w:u w:val="single"/>
    </w:rPr>
  </w:style>
  <w:style w:type="character" w:customStyle="1" w:styleId="UnresolvedMention1">
    <w:name w:val="Unresolved Mention1"/>
    <w:basedOn w:val="DefaultParagraphFont"/>
    <w:uiPriority w:val="99"/>
    <w:semiHidden/>
    <w:unhideWhenUsed/>
    <w:rsid w:val="00C430FF"/>
    <w:rPr>
      <w:color w:val="605E5C"/>
      <w:shd w:val="clear" w:color="auto" w:fill="E1DFDD"/>
    </w:rPr>
  </w:style>
  <w:style w:type="paragraph" w:styleId="Bibliography">
    <w:name w:val="Bibliography"/>
    <w:basedOn w:val="Normal"/>
    <w:next w:val="Normal"/>
    <w:uiPriority w:val="37"/>
    <w:unhideWhenUsed/>
    <w:rsid w:val="00697299"/>
    <w:pPr>
      <w:tabs>
        <w:tab w:val="left" w:pos="384"/>
      </w:tabs>
      <w:spacing w:line="480" w:lineRule="auto"/>
      <w:ind w:left="384" w:hanging="384"/>
    </w:pPr>
    <w:rPr>
      <w:rFonts w:asciiTheme="minorHAnsi" w:eastAsiaTheme="minorHAnsi" w:hAnsiTheme="minorHAnsi" w:cstheme="minorBidi"/>
      <w:sz w:val="22"/>
      <w:szCs w:val="22"/>
    </w:rPr>
  </w:style>
  <w:style w:type="paragraph" w:customStyle="1" w:styleId="msonormal0">
    <w:name w:val="msonormal"/>
    <w:basedOn w:val="Normal"/>
    <w:rsid w:val="00576DE2"/>
    <w:pPr>
      <w:spacing w:before="100" w:beforeAutospacing="1" w:after="100" w:afterAutospacing="1"/>
    </w:pPr>
  </w:style>
  <w:style w:type="paragraph" w:customStyle="1" w:styleId="font5">
    <w:name w:val="font5"/>
    <w:basedOn w:val="Normal"/>
    <w:rsid w:val="00576DE2"/>
    <w:pPr>
      <w:spacing w:before="100" w:beforeAutospacing="1" w:after="100" w:afterAutospacing="1"/>
    </w:pPr>
    <w:rPr>
      <w:rFonts w:ascii="Garamond" w:hAnsi="Garamond"/>
      <w:color w:val="000000"/>
      <w:sz w:val="22"/>
      <w:szCs w:val="22"/>
    </w:rPr>
  </w:style>
  <w:style w:type="paragraph" w:customStyle="1" w:styleId="xl65">
    <w:name w:val="xl65"/>
    <w:basedOn w:val="Normal"/>
    <w:rsid w:val="00576DE2"/>
    <w:pPr>
      <w:spacing w:before="100" w:beforeAutospacing="1" w:after="100" w:afterAutospacing="1"/>
    </w:pPr>
    <w:rPr>
      <w:rFonts w:ascii="Garamond" w:hAnsi="Garamond"/>
    </w:rPr>
  </w:style>
  <w:style w:type="paragraph" w:customStyle="1" w:styleId="xl66">
    <w:name w:val="xl66"/>
    <w:basedOn w:val="Normal"/>
    <w:rsid w:val="00576DE2"/>
    <w:pPr>
      <w:spacing w:before="100" w:beforeAutospacing="1" w:after="100" w:afterAutospacing="1"/>
    </w:pPr>
    <w:rPr>
      <w:rFonts w:ascii="Garamond" w:hAnsi="Garamond"/>
    </w:rPr>
  </w:style>
  <w:style w:type="paragraph" w:customStyle="1" w:styleId="xl67">
    <w:name w:val="xl67"/>
    <w:basedOn w:val="Normal"/>
    <w:rsid w:val="00576DE2"/>
    <w:pPr>
      <w:spacing w:before="100" w:beforeAutospacing="1" w:after="100" w:afterAutospacing="1"/>
    </w:pPr>
    <w:rPr>
      <w:rFonts w:ascii="Garamond" w:hAnsi="Garamond"/>
    </w:rPr>
  </w:style>
  <w:style w:type="paragraph" w:customStyle="1" w:styleId="xl68">
    <w:name w:val="xl68"/>
    <w:basedOn w:val="Normal"/>
    <w:rsid w:val="00576DE2"/>
    <w:pPr>
      <w:pBdr>
        <w:bottom w:val="single" w:sz="4" w:space="0" w:color="auto"/>
      </w:pBdr>
      <w:spacing w:before="100" w:beforeAutospacing="1" w:after="100" w:afterAutospacing="1"/>
    </w:pPr>
    <w:rPr>
      <w:rFonts w:ascii="Garamond" w:hAnsi="Garamond"/>
    </w:rPr>
  </w:style>
  <w:style w:type="paragraph" w:customStyle="1" w:styleId="xl69">
    <w:name w:val="xl69"/>
    <w:basedOn w:val="Normal"/>
    <w:rsid w:val="00576DE2"/>
    <w:pPr>
      <w:pBdr>
        <w:bottom w:val="single" w:sz="4" w:space="0" w:color="auto"/>
      </w:pBdr>
      <w:spacing w:before="100" w:beforeAutospacing="1" w:after="100" w:afterAutospacing="1"/>
    </w:pPr>
    <w:rPr>
      <w:rFonts w:ascii="Garamond" w:hAnsi="Garamond"/>
    </w:rPr>
  </w:style>
  <w:style w:type="paragraph" w:customStyle="1" w:styleId="xl70">
    <w:name w:val="xl70"/>
    <w:basedOn w:val="Normal"/>
    <w:rsid w:val="00576DE2"/>
    <w:pPr>
      <w:shd w:val="clear" w:color="000000" w:fill="E7E6E6"/>
      <w:spacing w:before="100" w:beforeAutospacing="1" w:after="100" w:afterAutospacing="1"/>
    </w:pPr>
    <w:rPr>
      <w:rFonts w:ascii="Garamond" w:hAnsi="Garamond"/>
      <w:b/>
      <w:bCs/>
    </w:rPr>
  </w:style>
  <w:style w:type="paragraph" w:customStyle="1" w:styleId="xl71">
    <w:name w:val="xl71"/>
    <w:basedOn w:val="Normal"/>
    <w:rsid w:val="00576DE2"/>
    <w:pPr>
      <w:shd w:val="clear" w:color="000000" w:fill="E7E6E6"/>
      <w:spacing w:before="100" w:beforeAutospacing="1" w:after="100" w:afterAutospacing="1"/>
    </w:pPr>
    <w:rPr>
      <w:rFonts w:ascii="Garamond" w:hAnsi="Garamond"/>
    </w:rPr>
  </w:style>
  <w:style w:type="paragraph" w:customStyle="1" w:styleId="xl72">
    <w:name w:val="xl72"/>
    <w:basedOn w:val="Normal"/>
    <w:rsid w:val="00576DE2"/>
    <w:pPr>
      <w:spacing w:before="100" w:beforeAutospacing="1" w:after="100" w:afterAutospacing="1"/>
    </w:pPr>
    <w:rPr>
      <w:rFonts w:ascii="Garamond" w:hAnsi="Garamond"/>
    </w:rPr>
  </w:style>
  <w:style w:type="paragraph" w:customStyle="1" w:styleId="xl73">
    <w:name w:val="xl73"/>
    <w:basedOn w:val="Normal"/>
    <w:rsid w:val="00576DE2"/>
    <w:pPr>
      <w:shd w:val="clear" w:color="000000" w:fill="E7E6E6"/>
      <w:spacing w:before="100" w:beforeAutospacing="1" w:after="100" w:afterAutospacing="1"/>
    </w:pPr>
    <w:rPr>
      <w:rFonts w:ascii="Garamond" w:hAnsi="Garamond"/>
    </w:rPr>
  </w:style>
  <w:style w:type="paragraph" w:customStyle="1" w:styleId="xl74">
    <w:name w:val="xl74"/>
    <w:basedOn w:val="Normal"/>
    <w:rsid w:val="00576DE2"/>
    <w:pPr>
      <w:pBdr>
        <w:bottom w:val="single" w:sz="4" w:space="0" w:color="auto"/>
      </w:pBdr>
      <w:spacing w:before="100" w:beforeAutospacing="1" w:after="100" w:afterAutospacing="1"/>
    </w:pPr>
    <w:rPr>
      <w:rFonts w:ascii="Garamond" w:hAnsi="Garamond"/>
    </w:rPr>
  </w:style>
  <w:style w:type="paragraph" w:customStyle="1" w:styleId="xl75">
    <w:name w:val="xl75"/>
    <w:basedOn w:val="Normal"/>
    <w:rsid w:val="00576DE2"/>
    <w:pPr>
      <w:pBdr>
        <w:bottom w:val="single" w:sz="4" w:space="0" w:color="auto"/>
      </w:pBdr>
      <w:spacing w:before="100" w:beforeAutospacing="1" w:after="100" w:afterAutospacing="1"/>
      <w:jc w:val="center"/>
    </w:pPr>
    <w:rPr>
      <w:rFonts w:ascii="Garamond" w:hAnsi="Garamond"/>
    </w:rPr>
  </w:style>
  <w:style w:type="paragraph" w:customStyle="1" w:styleId="xl76">
    <w:name w:val="xl76"/>
    <w:basedOn w:val="Normal"/>
    <w:rsid w:val="00576DE2"/>
    <w:pPr>
      <w:spacing w:before="100" w:beforeAutospacing="1" w:after="100" w:afterAutospacing="1"/>
      <w:jc w:val="center"/>
    </w:pPr>
    <w:rPr>
      <w:rFonts w:ascii="Garamond" w:hAnsi="Garamond"/>
    </w:rPr>
  </w:style>
  <w:style w:type="paragraph" w:customStyle="1" w:styleId="xl77">
    <w:name w:val="xl77"/>
    <w:basedOn w:val="Normal"/>
    <w:rsid w:val="00576DE2"/>
    <w:pPr>
      <w:shd w:val="clear" w:color="000000" w:fill="E7E6E6"/>
      <w:spacing w:before="100" w:beforeAutospacing="1" w:after="100" w:afterAutospacing="1"/>
    </w:pPr>
    <w:rPr>
      <w:rFonts w:ascii="Garamond" w:hAnsi="Garamond"/>
    </w:rPr>
  </w:style>
  <w:style w:type="paragraph" w:customStyle="1" w:styleId="xl78">
    <w:name w:val="xl78"/>
    <w:basedOn w:val="Normal"/>
    <w:rsid w:val="00576DE2"/>
    <w:pPr>
      <w:shd w:val="clear" w:color="000000" w:fill="E7E6E6"/>
      <w:spacing w:before="100" w:beforeAutospacing="1" w:after="100" w:afterAutospacing="1"/>
    </w:pPr>
    <w:rPr>
      <w:rFonts w:ascii="Garamond" w:hAnsi="Garamond"/>
      <w:b/>
      <w:bCs/>
    </w:rPr>
  </w:style>
  <w:style w:type="paragraph" w:customStyle="1" w:styleId="xl79">
    <w:name w:val="xl79"/>
    <w:basedOn w:val="Normal"/>
    <w:rsid w:val="00576DE2"/>
    <w:pPr>
      <w:pBdr>
        <w:bottom w:val="single" w:sz="4" w:space="0" w:color="auto"/>
      </w:pBdr>
      <w:spacing w:before="100" w:beforeAutospacing="1" w:after="100" w:afterAutospacing="1"/>
    </w:pPr>
    <w:rPr>
      <w:rFonts w:ascii="Garamond" w:hAnsi="Garamond"/>
    </w:rPr>
  </w:style>
  <w:style w:type="paragraph" w:customStyle="1" w:styleId="xl63">
    <w:name w:val="xl63"/>
    <w:basedOn w:val="Normal"/>
    <w:rsid w:val="000D6198"/>
    <w:pPr>
      <w:spacing w:before="100" w:beforeAutospacing="1" w:after="100" w:afterAutospacing="1"/>
    </w:pPr>
    <w:rPr>
      <w:rFonts w:ascii="Garamond" w:hAnsi="Garamond"/>
    </w:rPr>
  </w:style>
  <w:style w:type="paragraph" w:customStyle="1" w:styleId="xl64">
    <w:name w:val="xl64"/>
    <w:basedOn w:val="Normal"/>
    <w:rsid w:val="000D6198"/>
    <w:pPr>
      <w:spacing w:before="100" w:beforeAutospacing="1" w:after="100" w:afterAutospacing="1"/>
    </w:pPr>
    <w:rPr>
      <w:rFonts w:ascii="Garamond" w:hAnsi="Garamond"/>
    </w:rPr>
  </w:style>
  <w:style w:type="paragraph" w:styleId="Revision">
    <w:name w:val="Revision"/>
    <w:hidden/>
    <w:uiPriority w:val="99"/>
    <w:semiHidden/>
    <w:rsid w:val="00014B37"/>
    <w:pPr>
      <w:spacing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B7281F"/>
    <w:rPr>
      <w:color w:val="605E5C"/>
      <w:shd w:val="clear" w:color="auto" w:fill="E1DFDD"/>
    </w:rPr>
  </w:style>
  <w:style w:type="character" w:styleId="EndnoteReference">
    <w:name w:val="endnote reference"/>
    <w:basedOn w:val="DefaultParagraphFont"/>
    <w:uiPriority w:val="99"/>
    <w:semiHidden/>
    <w:unhideWhenUsed/>
    <w:rsid w:val="003C1011"/>
    <w:rPr>
      <w:vertAlign w:val="superscript"/>
    </w:rPr>
  </w:style>
  <w:style w:type="character" w:customStyle="1" w:styleId="Heading3Char">
    <w:name w:val="Heading 3 Char"/>
    <w:basedOn w:val="DefaultParagraphFont"/>
    <w:link w:val="Heading3"/>
    <w:uiPriority w:val="9"/>
    <w:rsid w:val="006E099E"/>
    <w:rPr>
      <w:rFonts w:ascii="Times New Roman" w:eastAsia="Times New Roman" w:hAnsi="Times New Roman" w:cs="Times New Roman"/>
      <w:b/>
      <w:bCs/>
      <w:sz w:val="27"/>
      <w:szCs w:val="2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7CB"/>
    <w:rPr>
      <w:rFonts w:ascii="Times New Roman" w:eastAsia="Times New Roman" w:hAnsi="Times New Roman" w:cs="Times New Roman"/>
      <w:sz w:val="24"/>
      <w:szCs w:val="24"/>
    </w:rPr>
  </w:style>
  <w:style w:type="paragraph" w:styleId="Heading3">
    <w:name w:val="heading 3"/>
    <w:basedOn w:val="Normal"/>
    <w:link w:val="Heading3Char"/>
    <w:uiPriority w:val="9"/>
    <w:qFormat/>
    <w:rsid w:val="006E099E"/>
    <w:pPr>
      <w:spacing w:before="100" w:beforeAutospacing="1" w:after="100" w:afterAutospacing="1" w:line="240" w:lineRule="auto"/>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261D63"/>
    <w:rPr>
      <w:rFonts w:ascii="Arial" w:eastAsiaTheme="minorEastAsia" w:hAnsi="Arial"/>
      <w:sz w:val="20"/>
      <w:szCs w:val="20"/>
    </w:rPr>
  </w:style>
  <w:style w:type="character" w:customStyle="1" w:styleId="FootnoteTextChar">
    <w:name w:val="Footnote Text Char"/>
    <w:basedOn w:val="DefaultParagraphFont"/>
    <w:link w:val="FootnoteText"/>
    <w:uiPriority w:val="99"/>
    <w:rsid w:val="00261D63"/>
    <w:rPr>
      <w:rFonts w:ascii="Arial" w:eastAsiaTheme="minorEastAsia" w:hAnsi="Arial" w:cs="Times New Roman"/>
      <w:sz w:val="20"/>
      <w:szCs w:val="20"/>
    </w:rPr>
  </w:style>
  <w:style w:type="character" w:styleId="FootnoteReference">
    <w:name w:val="footnote reference"/>
    <w:basedOn w:val="DefaultParagraphFont"/>
    <w:uiPriority w:val="99"/>
    <w:semiHidden/>
    <w:unhideWhenUsed/>
    <w:rsid w:val="00261D63"/>
    <w:rPr>
      <w:vertAlign w:val="superscript"/>
    </w:rPr>
  </w:style>
  <w:style w:type="paragraph" w:styleId="BalloonText">
    <w:name w:val="Balloon Text"/>
    <w:basedOn w:val="Normal"/>
    <w:link w:val="BalloonTextChar"/>
    <w:uiPriority w:val="99"/>
    <w:semiHidden/>
    <w:unhideWhenUsed/>
    <w:rsid w:val="000207B0"/>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0207B0"/>
    <w:rPr>
      <w:rFonts w:ascii="Segoe UI" w:hAnsi="Segoe UI" w:cs="Segoe UI"/>
      <w:sz w:val="18"/>
      <w:szCs w:val="18"/>
    </w:rPr>
  </w:style>
  <w:style w:type="character" w:styleId="Hyperlink">
    <w:name w:val="Hyperlink"/>
    <w:basedOn w:val="DefaultParagraphFont"/>
    <w:uiPriority w:val="99"/>
    <w:unhideWhenUsed/>
    <w:rsid w:val="0064108D"/>
    <w:rPr>
      <w:color w:val="0000FF"/>
      <w:u w:val="single"/>
    </w:rPr>
  </w:style>
  <w:style w:type="paragraph" w:styleId="ListParagraph">
    <w:name w:val="List Paragraph"/>
    <w:basedOn w:val="Normal"/>
    <w:uiPriority w:val="34"/>
    <w:qFormat/>
    <w:rsid w:val="00C7499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2C19B2"/>
    <w:rPr>
      <w:sz w:val="16"/>
      <w:szCs w:val="16"/>
    </w:rPr>
  </w:style>
  <w:style w:type="paragraph" w:styleId="CommentText">
    <w:name w:val="annotation text"/>
    <w:basedOn w:val="Normal"/>
    <w:link w:val="CommentTextChar"/>
    <w:uiPriority w:val="99"/>
    <w:unhideWhenUsed/>
    <w:rsid w:val="002C19B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C19B2"/>
    <w:rPr>
      <w:sz w:val="20"/>
      <w:szCs w:val="20"/>
    </w:rPr>
  </w:style>
  <w:style w:type="paragraph" w:styleId="CommentSubject">
    <w:name w:val="annotation subject"/>
    <w:basedOn w:val="CommentText"/>
    <w:next w:val="CommentText"/>
    <w:link w:val="CommentSubjectChar"/>
    <w:uiPriority w:val="99"/>
    <w:semiHidden/>
    <w:unhideWhenUsed/>
    <w:rsid w:val="002C19B2"/>
    <w:rPr>
      <w:b/>
      <w:bCs/>
    </w:rPr>
  </w:style>
  <w:style w:type="character" w:customStyle="1" w:styleId="CommentSubjectChar">
    <w:name w:val="Comment Subject Char"/>
    <w:basedOn w:val="CommentTextChar"/>
    <w:link w:val="CommentSubject"/>
    <w:uiPriority w:val="99"/>
    <w:semiHidden/>
    <w:rsid w:val="002C19B2"/>
    <w:rPr>
      <w:b/>
      <w:bCs/>
      <w:sz w:val="20"/>
      <w:szCs w:val="20"/>
    </w:rPr>
  </w:style>
  <w:style w:type="paragraph" w:styleId="Header">
    <w:name w:val="header"/>
    <w:basedOn w:val="Normal"/>
    <w:link w:val="Head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E3C04"/>
  </w:style>
  <w:style w:type="paragraph" w:styleId="Footer">
    <w:name w:val="footer"/>
    <w:basedOn w:val="Normal"/>
    <w:link w:val="Foot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E3C04"/>
  </w:style>
  <w:style w:type="character" w:styleId="FollowedHyperlink">
    <w:name w:val="FollowedHyperlink"/>
    <w:basedOn w:val="DefaultParagraphFont"/>
    <w:uiPriority w:val="99"/>
    <w:semiHidden/>
    <w:unhideWhenUsed/>
    <w:rsid w:val="00556A5A"/>
    <w:rPr>
      <w:color w:val="954F72" w:themeColor="followedHyperlink"/>
      <w:u w:val="single"/>
    </w:rPr>
  </w:style>
  <w:style w:type="character" w:customStyle="1" w:styleId="UnresolvedMention1">
    <w:name w:val="Unresolved Mention1"/>
    <w:basedOn w:val="DefaultParagraphFont"/>
    <w:uiPriority w:val="99"/>
    <w:semiHidden/>
    <w:unhideWhenUsed/>
    <w:rsid w:val="00C430FF"/>
    <w:rPr>
      <w:color w:val="605E5C"/>
      <w:shd w:val="clear" w:color="auto" w:fill="E1DFDD"/>
    </w:rPr>
  </w:style>
  <w:style w:type="paragraph" w:styleId="Bibliography">
    <w:name w:val="Bibliography"/>
    <w:basedOn w:val="Normal"/>
    <w:next w:val="Normal"/>
    <w:uiPriority w:val="37"/>
    <w:unhideWhenUsed/>
    <w:rsid w:val="00697299"/>
    <w:pPr>
      <w:tabs>
        <w:tab w:val="left" w:pos="384"/>
      </w:tabs>
      <w:spacing w:line="480" w:lineRule="auto"/>
      <w:ind w:left="384" w:hanging="384"/>
    </w:pPr>
    <w:rPr>
      <w:rFonts w:asciiTheme="minorHAnsi" w:eastAsiaTheme="minorHAnsi" w:hAnsiTheme="minorHAnsi" w:cstheme="minorBidi"/>
      <w:sz w:val="22"/>
      <w:szCs w:val="22"/>
    </w:rPr>
  </w:style>
  <w:style w:type="paragraph" w:customStyle="1" w:styleId="msonormal0">
    <w:name w:val="msonormal"/>
    <w:basedOn w:val="Normal"/>
    <w:rsid w:val="00576DE2"/>
    <w:pPr>
      <w:spacing w:before="100" w:beforeAutospacing="1" w:after="100" w:afterAutospacing="1"/>
    </w:pPr>
  </w:style>
  <w:style w:type="paragraph" w:customStyle="1" w:styleId="font5">
    <w:name w:val="font5"/>
    <w:basedOn w:val="Normal"/>
    <w:rsid w:val="00576DE2"/>
    <w:pPr>
      <w:spacing w:before="100" w:beforeAutospacing="1" w:after="100" w:afterAutospacing="1"/>
    </w:pPr>
    <w:rPr>
      <w:rFonts w:ascii="Garamond" w:hAnsi="Garamond"/>
      <w:color w:val="000000"/>
      <w:sz w:val="22"/>
      <w:szCs w:val="22"/>
    </w:rPr>
  </w:style>
  <w:style w:type="paragraph" w:customStyle="1" w:styleId="xl65">
    <w:name w:val="xl65"/>
    <w:basedOn w:val="Normal"/>
    <w:rsid w:val="00576DE2"/>
    <w:pPr>
      <w:spacing w:before="100" w:beforeAutospacing="1" w:after="100" w:afterAutospacing="1"/>
    </w:pPr>
    <w:rPr>
      <w:rFonts w:ascii="Garamond" w:hAnsi="Garamond"/>
    </w:rPr>
  </w:style>
  <w:style w:type="paragraph" w:customStyle="1" w:styleId="xl66">
    <w:name w:val="xl66"/>
    <w:basedOn w:val="Normal"/>
    <w:rsid w:val="00576DE2"/>
    <w:pPr>
      <w:spacing w:before="100" w:beforeAutospacing="1" w:after="100" w:afterAutospacing="1"/>
    </w:pPr>
    <w:rPr>
      <w:rFonts w:ascii="Garamond" w:hAnsi="Garamond"/>
    </w:rPr>
  </w:style>
  <w:style w:type="paragraph" w:customStyle="1" w:styleId="xl67">
    <w:name w:val="xl67"/>
    <w:basedOn w:val="Normal"/>
    <w:rsid w:val="00576DE2"/>
    <w:pPr>
      <w:spacing w:before="100" w:beforeAutospacing="1" w:after="100" w:afterAutospacing="1"/>
    </w:pPr>
    <w:rPr>
      <w:rFonts w:ascii="Garamond" w:hAnsi="Garamond"/>
    </w:rPr>
  </w:style>
  <w:style w:type="paragraph" w:customStyle="1" w:styleId="xl68">
    <w:name w:val="xl68"/>
    <w:basedOn w:val="Normal"/>
    <w:rsid w:val="00576DE2"/>
    <w:pPr>
      <w:pBdr>
        <w:bottom w:val="single" w:sz="4" w:space="0" w:color="auto"/>
      </w:pBdr>
      <w:spacing w:before="100" w:beforeAutospacing="1" w:after="100" w:afterAutospacing="1"/>
    </w:pPr>
    <w:rPr>
      <w:rFonts w:ascii="Garamond" w:hAnsi="Garamond"/>
    </w:rPr>
  </w:style>
  <w:style w:type="paragraph" w:customStyle="1" w:styleId="xl69">
    <w:name w:val="xl69"/>
    <w:basedOn w:val="Normal"/>
    <w:rsid w:val="00576DE2"/>
    <w:pPr>
      <w:pBdr>
        <w:bottom w:val="single" w:sz="4" w:space="0" w:color="auto"/>
      </w:pBdr>
      <w:spacing w:before="100" w:beforeAutospacing="1" w:after="100" w:afterAutospacing="1"/>
    </w:pPr>
    <w:rPr>
      <w:rFonts w:ascii="Garamond" w:hAnsi="Garamond"/>
    </w:rPr>
  </w:style>
  <w:style w:type="paragraph" w:customStyle="1" w:styleId="xl70">
    <w:name w:val="xl70"/>
    <w:basedOn w:val="Normal"/>
    <w:rsid w:val="00576DE2"/>
    <w:pPr>
      <w:shd w:val="clear" w:color="000000" w:fill="E7E6E6"/>
      <w:spacing w:before="100" w:beforeAutospacing="1" w:after="100" w:afterAutospacing="1"/>
    </w:pPr>
    <w:rPr>
      <w:rFonts w:ascii="Garamond" w:hAnsi="Garamond"/>
      <w:b/>
      <w:bCs/>
    </w:rPr>
  </w:style>
  <w:style w:type="paragraph" w:customStyle="1" w:styleId="xl71">
    <w:name w:val="xl71"/>
    <w:basedOn w:val="Normal"/>
    <w:rsid w:val="00576DE2"/>
    <w:pPr>
      <w:shd w:val="clear" w:color="000000" w:fill="E7E6E6"/>
      <w:spacing w:before="100" w:beforeAutospacing="1" w:after="100" w:afterAutospacing="1"/>
    </w:pPr>
    <w:rPr>
      <w:rFonts w:ascii="Garamond" w:hAnsi="Garamond"/>
    </w:rPr>
  </w:style>
  <w:style w:type="paragraph" w:customStyle="1" w:styleId="xl72">
    <w:name w:val="xl72"/>
    <w:basedOn w:val="Normal"/>
    <w:rsid w:val="00576DE2"/>
    <w:pPr>
      <w:spacing w:before="100" w:beforeAutospacing="1" w:after="100" w:afterAutospacing="1"/>
    </w:pPr>
    <w:rPr>
      <w:rFonts w:ascii="Garamond" w:hAnsi="Garamond"/>
    </w:rPr>
  </w:style>
  <w:style w:type="paragraph" w:customStyle="1" w:styleId="xl73">
    <w:name w:val="xl73"/>
    <w:basedOn w:val="Normal"/>
    <w:rsid w:val="00576DE2"/>
    <w:pPr>
      <w:shd w:val="clear" w:color="000000" w:fill="E7E6E6"/>
      <w:spacing w:before="100" w:beforeAutospacing="1" w:after="100" w:afterAutospacing="1"/>
    </w:pPr>
    <w:rPr>
      <w:rFonts w:ascii="Garamond" w:hAnsi="Garamond"/>
    </w:rPr>
  </w:style>
  <w:style w:type="paragraph" w:customStyle="1" w:styleId="xl74">
    <w:name w:val="xl74"/>
    <w:basedOn w:val="Normal"/>
    <w:rsid w:val="00576DE2"/>
    <w:pPr>
      <w:pBdr>
        <w:bottom w:val="single" w:sz="4" w:space="0" w:color="auto"/>
      </w:pBdr>
      <w:spacing w:before="100" w:beforeAutospacing="1" w:after="100" w:afterAutospacing="1"/>
    </w:pPr>
    <w:rPr>
      <w:rFonts w:ascii="Garamond" w:hAnsi="Garamond"/>
    </w:rPr>
  </w:style>
  <w:style w:type="paragraph" w:customStyle="1" w:styleId="xl75">
    <w:name w:val="xl75"/>
    <w:basedOn w:val="Normal"/>
    <w:rsid w:val="00576DE2"/>
    <w:pPr>
      <w:pBdr>
        <w:bottom w:val="single" w:sz="4" w:space="0" w:color="auto"/>
      </w:pBdr>
      <w:spacing w:before="100" w:beforeAutospacing="1" w:after="100" w:afterAutospacing="1"/>
      <w:jc w:val="center"/>
    </w:pPr>
    <w:rPr>
      <w:rFonts w:ascii="Garamond" w:hAnsi="Garamond"/>
    </w:rPr>
  </w:style>
  <w:style w:type="paragraph" w:customStyle="1" w:styleId="xl76">
    <w:name w:val="xl76"/>
    <w:basedOn w:val="Normal"/>
    <w:rsid w:val="00576DE2"/>
    <w:pPr>
      <w:spacing w:before="100" w:beforeAutospacing="1" w:after="100" w:afterAutospacing="1"/>
      <w:jc w:val="center"/>
    </w:pPr>
    <w:rPr>
      <w:rFonts w:ascii="Garamond" w:hAnsi="Garamond"/>
    </w:rPr>
  </w:style>
  <w:style w:type="paragraph" w:customStyle="1" w:styleId="xl77">
    <w:name w:val="xl77"/>
    <w:basedOn w:val="Normal"/>
    <w:rsid w:val="00576DE2"/>
    <w:pPr>
      <w:shd w:val="clear" w:color="000000" w:fill="E7E6E6"/>
      <w:spacing w:before="100" w:beforeAutospacing="1" w:after="100" w:afterAutospacing="1"/>
    </w:pPr>
    <w:rPr>
      <w:rFonts w:ascii="Garamond" w:hAnsi="Garamond"/>
    </w:rPr>
  </w:style>
  <w:style w:type="paragraph" w:customStyle="1" w:styleId="xl78">
    <w:name w:val="xl78"/>
    <w:basedOn w:val="Normal"/>
    <w:rsid w:val="00576DE2"/>
    <w:pPr>
      <w:shd w:val="clear" w:color="000000" w:fill="E7E6E6"/>
      <w:spacing w:before="100" w:beforeAutospacing="1" w:after="100" w:afterAutospacing="1"/>
    </w:pPr>
    <w:rPr>
      <w:rFonts w:ascii="Garamond" w:hAnsi="Garamond"/>
      <w:b/>
      <w:bCs/>
    </w:rPr>
  </w:style>
  <w:style w:type="paragraph" w:customStyle="1" w:styleId="xl79">
    <w:name w:val="xl79"/>
    <w:basedOn w:val="Normal"/>
    <w:rsid w:val="00576DE2"/>
    <w:pPr>
      <w:pBdr>
        <w:bottom w:val="single" w:sz="4" w:space="0" w:color="auto"/>
      </w:pBdr>
      <w:spacing w:before="100" w:beforeAutospacing="1" w:after="100" w:afterAutospacing="1"/>
    </w:pPr>
    <w:rPr>
      <w:rFonts w:ascii="Garamond" w:hAnsi="Garamond"/>
    </w:rPr>
  </w:style>
  <w:style w:type="paragraph" w:customStyle="1" w:styleId="xl63">
    <w:name w:val="xl63"/>
    <w:basedOn w:val="Normal"/>
    <w:rsid w:val="000D6198"/>
    <w:pPr>
      <w:spacing w:before="100" w:beforeAutospacing="1" w:after="100" w:afterAutospacing="1"/>
    </w:pPr>
    <w:rPr>
      <w:rFonts w:ascii="Garamond" w:hAnsi="Garamond"/>
    </w:rPr>
  </w:style>
  <w:style w:type="paragraph" w:customStyle="1" w:styleId="xl64">
    <w:name w:val="xl64"/>
    <w:basedOn w:val="Normal"/>
    <w:rsid w:val="000D6198"/>
    <w:pPr>
      <w:spacing w:before="100" w:beforeAutospacing="1" w:after="100" w:afterAutospacing="1"/>
    </w:pPr>
    <w:rPr>
      <w:rFonts w:ascii="Garamond" w:hAnsi="Garamond"/>
    </w:rPr>
  </w:style>
  <w:style w:type="paragraph" w:styleId="Revision">
    <w:name w:val="Revision"/>
    <w:hidden/>
    <w:uiPriority w:val="99"/>
    <w:semiHidden/>
    <w:rsid w:val="00014B37"/>
    <w:pPr>
      <w:spacing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B7281F"/>
    <w:rPr>
      <w:color w:val="605E5C"/>
      <w:shd w:val="clear" w:color="auto" w:fill="E1DFDD"/>
    </w:rPr>
  </w:style>
  <w:style w:type="character" w:styleId="EndnoteReference">
    <w:name w:val="endnote reference"/>
    <w:basedOn w:val="DefaultParagraphFont"/>
    <w:uiPriority w:val="99"/>
    <w:semiHidden/>
    <w:unhideWhenUsed/>
    <w:rsid w:val="003C1011"/>
    <w:rPr>
      <w:vertAlign w:val="superscript"/>
    </w:rPr>
  </w:style>
  <w:style w:type="character" w:customStyle="1" w:styleId="Heading3Char">
    <w:name w:val="Heading 3 Char"/>
    <w:basedOn w:val="DefaultParagraphFont"/>
    <w:link w:val="Heading3"/>
    <w:uiPriority w:val="9"/>
    <w:rsid w:val="006E099E"/>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010774">
      <w:bodyDiv w:val="1"/>
      <w:marLeft w:val="0"/>
      <w:marRight w:val="0"/>
      <w:marTop w:val="0"/>
      <w:marBottom w:val="0"/>
      <w:divBdr>
        <w:top w:val="none" w:sz="0" w:space="0" w:color="auto"/>
        <w:left w:val="none" w:sz="0" w:space="0" w:color="auto"/>
        <w:bottom w:val="none" w:sz="0" w:space="0" w:color="auto"/>
        <w:right w:val="none" w:sz="0" w:space="0" w:color="auto"/>
      </w:divBdr>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90541056">
          <w:marLeft w:val="0"/>
          <w:marRight w:val="0"/>
          <w:marTop w:val="0"/>
          <w:marBottom w:val="0"/>
          <w:divBdr>
            <w:top w:val="none" w:sz="0" w:space="0" w:color="auto"/>
            <w:left w:val="none" w:sz="0" w:space="0" w:color="auto"/>
            <w:bottom w:val="none" w:sz="0" w:space="0" w:color="auto"/>
            <w:right w:val="none" w:sz="0" w:space="0" w:color="auto"/>
          </w:divBdr>
        </w:div>
        <w:div w:id="462315477">
          <w:marLeft w:val="0"/>
          <w:marRight w:val="0"/>
          <w:marTop w:val="0"/>
          <w:marBottom w:val="0"/>
          <w:divBdr>
            <w:top w:val="none" w:sz="0" w:space="0" w:color="auto"/>
            <w:left w:val="none" w:sz="0" w:space="0" w:color="auto"/>
            <w:bottom w:val="none" w:sz="0" w:space="0" w:color="auto"/>
            <w:right w:val="none" w:sz="0" w:space="0" w:color="auto"/>
          </w:divBdr>
        </w:div>
        <w:div w:id="815337748">
          <w:marLeft w:val="0"/>
          <w:marRight w:val="0"/>
          <w:marTop w:val="0"/>
          <w:marBottom w:val="0"/>
          <w:divBdr>
            <w:top w:val="none" w:sz="0" w:space="0" w:color="auto"/>
            <w:left w:val="none" w:sz="0" w:space="0" w:color="auto"/>
            <w:bottom w:val="none" w:sz="0" w:space="0" w:color="auto"/>
            <w:right w:val="none" w:sz="0" w:space="0" w:color="auto"/>
          </w:divBdr>
        </w:div>
        <w:div w:id="1028335873">
          <w:marLeft w:val="0"/>
          <w:marRight w:val="0"/>
          <w:marTop w:val="0"/>
          <w:marBottom w:val="0"/>
          <w:divBdr>
            <w:top w:val="none" w:sz="0" w:space="0" w:color="auto"/>
            <w:left w:val="none" w:sz="0" w:space="0" w:color="auto"/>
            <w:bottom w:val="none" w:sz="0" w:space="0" w:color="auto"/>
            <w:right w:val="none" w:sz="0" w:space="0" w:color="auto"/>
          </w:divBdr>
        </w:div>
      </w:divsChild>
    </w:div>
    <w:div w:id="515922868">
      <w:bodyDiv w:val="1"/>
      <w:marLeft w:val="0"/>
      <w:marRight w:val="0"/>
      <w:marTop w:val="0"/>
      <w:marBottom w:val="0"/>
      <w:divBdr>
        <w:top w:val="none" w:sz="0" w:space="0" w:color="auto"/>
        <w:left w:val="none" w:sz="0" w:space="0" w:color="auto"/>
        <w:bottom w:val="none" w:sz="0" w:space="0" w:color="auto"/>
        <w:right w:val="none" w:sz="0" w:space="0" w:color="auto"/>
      </w:divBdr>
    </w:div>
    <w:div w:id="556939588">
      <w:bodyDiv w:val="1"/>
      <w:marLeft w:val="0"/>
      <w:marRight w:val="0"/>
      <w:marTop w:val="0"/>
      <w:marBottom w:val="0"/>
      <w:divBdr>
        <w:top w:val="none" w:sz="0" w:space="0" w:color="auto"/>
        <w:left w:val="none" w:sz="0" w:space="0" w:color="auto"/>
        <w:bottom w:val="none" w:sz="0" w:space="0" w:color="auto"/>
        <w:right w:val="none" w:sz="0" w:space="0" w:color="auto"/>
      </w:divBdr>
    </w:div>
    <w:div w:id="676228438">
      <w:bodyDiv w:val="1"/>
      <w:marLeft w:val="0"/>
      <w:marRight w:val="0"/>
      <w:marTop w:val="0"/>
      <w:marBottom w:val="0"/>
      <w:divBdr>
        <w:top w:val="none" w:sz="0" w:space="0" w:color="auto"/>
        <w:left w:val="none" w:sz="0" w:space="0" w:color="auto"/>
        <w:bottom w:val="none" w:sz="0" w:space="0" w:color="auto"/>
        <w:right w:val="none" w:sz="0" w:space="0" w:color="auto"/>
      </w:divBdr>
    </w:div>
    <w:div w:id="772821293">
      <w:bodyDiv w:val="1"/>
      <w:marLeft w:val="0"/>
      <w:marRight w:val="0"/>
      <w:marTop w:val="0"/>
      <w:marBottom w:val="0"/>
      <w:divBdr>
        <w:top w:val="none" w:sz="0" w:space="0" w:color="auto"/>
        <w:left w:val="none" w:sz="0" w:space="0" w:color="auto"/>
        <w:bottom w:val="none" w:sz="0" w:space="0" w:color="auto"/>
        <w:right w:val="none" w:sz="0" w:space="0" w:color="auto"/>
      </w:divBdr>
    </w:div>
    <w:div w:id="800342643">
      <w:bodyDiv w:val="1"/>
      <w:marLeft w:val="0"/>
      <w:marRight w:val="0"/>
      <w:marTop w:val="0"/>
      <w:marBottom w:val="0"/>
      <w:divBdr>
        <w:top w:val="none" w:sz="0" w:space="0" w:color="auto"/>
        <w:left w:val="none" w:sz="0" w:space="0" w:color="auto"/>
        <w:bottom w:val="none" w:sz="0" w:space="0" w:color="auto"/>
        <w:right w:val="none" w:sz="0" w:space="0" w:color="auto"/>
      </w:divBdr>
      <w:divsChild>
        <w:div w:id="1006714622">
          <w:marLeft w:val="0"/>
          <w:marRight w:val="0"/>
          <w:marTop w:val="0"/>
          <w:marBottom w:val="0"/>
          <w:divBdr>
            <w:top w:val="none" w:sz="0" w:space="0" w:color="auto"/>
            <w:left w:val="none" w:sz="0" w:space="0" w:color="auto"/>
            <w:bottom w:val="none" w:sz="0" w:space="0" w:color="auto"/>
            <w:right w:val="none" w:sz="0" w:space="0" w:color="auto"/>
          </w:divBdr>
        </w:div>
        <w:div w:id="1109810517">
          <w:marLeft w:val="0"/>
          <w:marRight w:val="0"/>
          <w:marTop w:val="0"/>
          <w:marBottom w:val="0"/>
          <w:divBdr>
            <w:top w:val="none" w:sz="0" w:space="0" w:color="auto"/>
            <w:left w:val="none" w:sz="0" w:space="0" w:color="auto"/>
            <w:bottom w:val="none" w:sz="0" w:space="0" w:color="auto"/>
            <w:right w:val="none" w:sz="0" w:space="0" w:color="auto"/>
          </w:divBdr>
        </w:div>
        <w:div w:id="1146044101">
          <w:marLeft w:val="0"/>
          <w:marRight w:val="0"/>
          <w:marTop w:val="0"/>
          <w:marBottom w:val="0"/>
          <w:divBdr>
            <w:top w:val="none" w:sz="0" w:space="0" w:color="auto"/>
            <w:left w:val="none" w:sz="0" w:space="0" w:color="auto"/>
            <w:bottom w:val="none" w:sz="0" w:space="0" w:color="auto"/>
            <w:right w:val="none" w:sz="0" w:space="0" w:color="auto"/>
          </w:divBdr>
          <w:divsChild>
            <w:div w:id="9480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4856">
      <w:bodyDiv w:val="1"/>
      <w:marLeft w:val="0"/>
      <w:marRight w:val="0"/>
      <w:marTop w:val="0"/>
      <w:marBottom w:val="0"/>
      <w:divBdr>
        <w:top w:val="none" w:sz="0" w:space="0" w:color="auto"/>
        <w:left w:val="none" w:sz="0" w:space="0" w:color="auto"/>
        <w:bottom w:val="none" w:sz="0" w:space="0" w:color="auto"/>
        <w:right w:val="none" w:sz="0" w:space="0" w:color="auto"/>
      </w:divBdr>
    </w:div>
    <w:div w:id="1146430179">
      <w:bodyDiv w:val="1"/>
      <w:marLeft w:val="0"/>
      <w:marRight w:val="0"/>
      <w:marTop w:val="0"/>
      <w:marBottom w:val="0"/>
      <w:divBdr>
        <w:top w:val="none" w:sz="0" w:space="0" w:color="auto"/>
        <w:left w:val="none" w:sz="0" w:space="0" w:color="auto"/>
        <w:bottom w:val="none" w:sz="0" w:space="0" w:color="auto"/>
        <w:right w:val="none" w:sz="0" w:space="0" w:color="auto"/>
      </w:divBdr>
    </w:div>
    <w:div w:id="1445926850">
      <w:bodyDiv w:val="1"/>
      <w:marLeft w:val="0"/>
      <w:marRight w:val="0"/>
      <w:marTop w:val="0"/>
      <w:marBottom w:val="0"/>
      <w:divBdr>
        <w:top w:val="none" w:sz="0" w:space="0" w:color="auto"/>
        <w:left w:val="none" w:sz="0" w:space="0" w:color="auto"/>
        <w:bottom w:val="none" w:sz="0" w:space="0" w:color="auto"/>
        <w:right w:val="none" w:sz="0" w:space="0" w:color="auto"/>
      </w:divBdr>
    </w:div>
    <w:div w:id="1453280532">
      <w:bodyDiv w:val="1"/>
      <w:marLeft w:val="0"/>
      <w:marRight w:val="0"/>
      <w:marTop w:val="0"/>
      <w:marBottom w:val="0"/>
      <w:divBdr>
        <w:top w:val="none" w:sz="0" w:space="0" w:color="auto"/>
        <w:left w:val="none" w:sz="0" w:space="0" w:color="auto"/>
        <w:bottom w:val="none" w:sz="0" w:space="0" w:color="auto"/>
        <w:right w:val="none" w:sz="0" w:space="0" w:color="auto"/>
      </w:divBdr>
    </w:div>
    <w:div w:id="1657221845">
      <w:bodyDiv w:val="1"/>
      <w:marLeft w:val="0"/>
      <w:marRight w:val="0"/>
      <w:marTop w:val="0"/>
      <w:marBottom w:val="0"/>
      <w:divBdr>
        <w:top w:val="none" w:sz="0" w:space="0" w:color="auto"/>
        <w:left w:val="none" w:sz="0" w:space="0" w:color="auto"/>
        <w:bottom w:val="none" w:sz="0" w:space="0" w:color="auto"/>
        <w:right w:val="none" w:sz="0" w:space="0" w:color="auto"/>
      </w:divBdr>
    </w:div>
    <w:div w:id="204501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opulation.un.org/wpp/"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mics.unicef.org/"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hsprogram.com/"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hyperlink" Target="https://www.cdc.gov/nchs/nsfg/index.htm" TargetMode="Externa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png"/><Relationship Id="rId27" Type="http://schemas.microsoft.com/office/2018/08/relationships/commentsExtensible" Target="commentsExtensible.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AC1EA-362D-431E-BA0F-4A3D1A74A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6182</Words>
  <Characters>35238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MPI for Demographic Research</Company>
  <LinksUpToDate>false</LinksUpToDate>
  <CharactersWithSpaces>41338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Smith-Greenaway</dc:creator>
  <cp:lastModifiedBy>MPIDR_D\alburezgutierrez</cp:lastModifiedBy>
  <cp:revision>71</cp:revision>
  <dcterms:created xsi:type="dcterms:W3CDTF">2020-09-12T22:47:00Z</dcterms:created>
  <dcterms:modified xsi:type="dcterms:W3CDTF">2020-09-26T16:02:00Z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id="765vahno"/&gt;&lt;style id="http://www.zotero.org/styles/nature" hasBibliography="1" bibliographyStyleHasBeenSet="1"/&gt;&lt;prefs&gt;&lt;pref name="fieldType" value="Field"/&gt;&lt;/prefs&gt;&lt;/data&gt;</vt:lpwstr>
  </property>
</Properties>
</file>